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A4C4A1" w14:textId="2D60DDF0" w:rsidR="001E177A" w:rsidRDefault="001E177A" w:rsidP="001E177A">
      <w:pPr>
        <w:jc w:val="center"/>
        <w:rPr>
          <w:rFonts w:ascii="黑体" w:eastAsia="黑体" w:hAnsi="黑体"/>
          <w:b/>
          <w:bCs/>
          <w:sz w:val="32"/>
          <w:szCs w:val="32"/>
        </w:rPr>
      </w:pPr>
      <w:r w:rsidRPr="00241972">
        <w:rPr>
          <w:rFonts w:ascii="黑体" w:eastAsia="黑体" w:hAnsi="黑体" w:hint="eastAsia"/>
          <w:b/>
          <w:bCs/>
          <w:sz w:val="32"/>
          <w:szCs w:val="32"/>
        </w:rPr>
        <w:t>新冠疫情信息管理系统</w:t>
      </w:r>
    </w:p>
    <w:p w14:paraId="782F098A" w14:textId="77777777" w:rsidR="006507BA" w:rsidRPr="00241972" w:rsidRDefault="006507BA" w:rsidP="001E177A">
      <w:pPr>
        <w:jc w:val="center"/>
        <w:rPr>
          <w:rFonts w:ascii="黑体" w:eastAsia="黑体" w:hAnsi="黑体"/>
          <w:b/>
          <w:bCs/>
          <w:sz w:val="32"/>
          <w:szCs w:val="32"/>
        </w:rPr>
      </w:pPr>
    </w:p>
    <w:p w14:paraId="08501DB8" w14:textId="0490D8FD" w:rsidR="00703F06" w:rsidRPr="00BE1D42" w:rsidRDefault="001E177A" w:rsidP="001E177A">
      <w:pPr>
        <w:rPr>
          <w:rFonts w:ascii="黑体" w:eastAsia="黑体" w:hAnsi="黑体"/>
          <w:sz w:val="30"/>
          <w:szCs w:val="30"/>
        </w:rPr>
      </w:pPr>
      <w:r w:rsidRPr="00BE1D42">
        <w:rPr>
          <w:rFonts w:ascii="黑体" w:eastAsia="黑体" w:hAnsi="黑体" w:hint="eastAsia"/>
          <w:sz w:val="30"/>
          <w:szCs w:val="30"/>
        </w:rPr>
        <w:t>一、概要说明</w:t>
      </w:r>
    </w:p>
    <w:p w14:paraId="29212230" w14:textId="43E11DC7" w:rsidR="001E177A" w:rsidRPr="00E6503D" w:rsidRDefault="001E177A" w:rsidP="00703F06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本信息管理系统是为了便捷疫情常态化下统计学校学生、教职工等的基础信息而建立的，</w:t>
      </w:r>
      <w:r w:rsidR="001F3E3C" w:rsidRPr="00E6503D">
        <w:rPr>
          <w:rFonts w:ascii="宋体" w:eastAsia="宋体" w:hAnsi="宋体" w:hint="eastAsia"/>
          <w:sz w:val="24"/>
          <w:szCs w:val="24"/>
        </w:rPr>
        <w:t>用户也可以通过系统提交出校申请，</w:t>
      </w:r>
      <w:r w:rsidRPr="00E6503D">
        <w:rPr>
          <w:rFonts w:ascii="宋体" w:eastAsia="宋体" w:hAnsi="宋体" w:hint="eastAsia"/>
          <w:sz w:val="24"/>
          <w:szCs w:val="24"/>
        </w:rPr>
        <w:t>并且在系统中可以</w:t>
      </w:r>
      <w:r w:rsidR="001F3E3C" w:rsidRPr="00E6503D">
        <w:rPr>
          <w:rFonts w:ascii="宋体" w:eastAsia="宋体" w:hAnsi="宋体" w:hint="eastAsia"/>
          <w:sz w:val="24"/>
          <w:szCs w:val="24"/>
        </w:rPr>
        <w:t>查看全国及世界范围内的感染情况，管理员可以查看用户行动轨迹及所提交的基础信息。</w:t>
      </w:r>
    </w:p>
    <w:p w14:paraId="2E403A27" w14:textId="77777777" w:rsidR="00703F06" w:rsidRDefault="00703F06" w:rsidP="00703F06">
      <w:pPr>
        <w:spacing w:line="360" w:lineRule="auto"/>
        <w:ind w:firstLineChars="200" w:firstLine="420"/>
      </w:pPr>
    </w:p>
    <w:p w14:paraId="4439ADE4" w14:textId="126253AC" w:rsidR="007C4F00" w:rsidRPr="00BE1D42" w:rsidRDefault="00BE1D42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二</w:t>
      </w:r>
      <w:r w:rsidR="001E177A" w:rsidRPr="00BE1D42">
        <w:rPr>
          <w:rFonts w:ascii="黑体" w:eastAsia="黑体" w:hAnsi="黑体" w:hint="eastAsia"/>
          <w:sz w:val="30"/>
          <w:szCs w:val="30"/>
        </w:rPr>
        <w:t>、需求分析</w:t>
      </w:r>
    </w:p>
    <w:p w14:paraId="6BA55BB6" w14:textId="3E00E35A" w:rsidR="001E177A" w:rsidRPr="00BE1D42" w:rsidRDefault="001E177A">
      <w:pPr>
        <w:rPr>
          <w:rFonts w:ascii="黑体" w:eastAsia="黑体" w:hAnsi="黑体"/>
          <w:sz w:val="28"/>
          <w:szCs w:val="28"/>
        </w:rPr>
      </w:pPr>
      <w:r w:rsidRPr="00BE1D42">
        <w:rPr>
          <w:rFonts w:ascii="黑体" w:eastAsia="黑体" w:hAnsi="黑体" w:hint="eastAsia"/>
          <w:sz w:val="28"/>
          <w:szCs w:val="28"/>
        </w:rPr>
        <w:t>1</w:t>
      </w:r>
      <w:r w:rsidRPr="00BE1D42">
        <w:rPr>
          <w:rFonts w:ascii="黑体" w:eastAsia="黑体" w:hAnsi="黑体"/>
          <w:sz w:val="28"/>
          <w:szCs w:val="28"/>
        </w:rPr>
        <w:t>.</w:t>
      </w:r>
      <w:r w:rsidRPr="00BE1D42">
        <w:rPr>
          <w:rFonts w:ascii="黑体" w:eastAsia="黑体" w:hAnsi="黑体" w:hint="eastAsia"/>
          <w:sz w:val="28"/>
          <w:szCs w:val="28"/>
        </w:rPr>
        <w:t>系统角色识别</w:t>
      </w:r>
    </w:p>
    <w:p w14:paraId="431ED3E7" w14:textId="5233BCE9" w:rsidR="00E77FAD" w:rsidRDefault="00E77FAD" w:rsidP="00E632CA">
      <w:pPr>
        <w:jc w:val="center"/>
      </w:pPr>
      <w:r>
        <w:rPr>
          <w:noProof/>
        </w:rPr>
        <w:drawing>
          <wp:inline distT="0" distB="0" distL="0" distR="0" wp14:anchorId="25E30FE3" wp14:editId="12E537C2">
            <wp:extent cx="1999462" cy="1158360"/>
            <wp:effectExtent l="0" t="0" r="127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6070" cy="11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949B" w14:textId="77777777" w:rsidR="005949D9" w:rsidRDefault="005949D9" w:rsidP="00594C36">
      <w:pPr>
        <w:rPr>
          <w:rFonts w:ascii="黑体" w:eastAsia="黑体" w:hAnsi="黑体"/>
          <w:sz w:val="24"/>
          <w:szCs w:val="24"/>
        </w:rPr>
      </w:pPr>
    </w:p>
    <w:p w14:paraId="63137118" w14:textId="537F6F30" w:rsidR="00E77FAD" w:rsidRDefault="00E77FAD" w:rsidP="00594C36">
      <w:pPr>
        <w:rPr>
          <w:rFonts w:ascii="黑体" w:eastAsia="黑体" w:hAnsi="黑体"/>
          <w:sz w:val="24"/>
          <w:szCs w:val="24"/>
        </w:rPr>
      </w:pPr>
      <w:r w:rsidRPr="00594C36">
        <w:rPr>
          <w:rFonts w:ascii="黑体" w:eastAsia="黑体" w:hAnsi="黑体" w:hint="eastAsia"/>
          <w:sz w:val="24"/>
          <w:szCs w:val="24"/>
        </w:rPr>
        <w:t>角色说明</w:t>
      </w:r>
    </w:p>
    <w:p w14:paraId="5AD96791" w14:textId="77777777" w:rsidR="00776CD1" w:rsidRPr="00594C36" w:rsidRDefault="00776CD1" w:rsidP="00594C36">
      <w:pPr>
        <w:rPr>
          <w:rFonts w:ascii="黑体" w:eastAsia="黑体" w:hAnsi="黑体"/>
          <w:sz w:val="24"/>
          <w:szCs w:val="24"/>
        </w:rPr>
      </w:pP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5490"/>
      </w:tblGrid>
      <w:tr w:rsidR="00E77FAD" w:rsidRPr="00E6503D" w14:paraId="5614886E" w14:textId="77777777" w:rsidTr="009E6830">
        <w:tc>
          <w:tcPr>
            <w:tcW w:w="2840" w:type="dxa"/>
            <w:shd w:val="clear" w:color="auto" w:fill="auto"/>
          </w:tcPr>
          <w:p w14:paraId="7BE689BF" w14:textId="77777777" w:rsidR="00E77FAD" w:rsidRPr="00E6503D" w:rsidRDefault="00E77FAD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角色名称</w:t>
            </w:r>
          </w:p>
        </w:tc>
        <w:tc>
          <w:tcPr>
            <w:tcW w:w="5490" w:type="dxa"/>
            <w:shd w:val="clear" w:color="auto" w:fill="auto"/>
          </w:tcPr>
          <w:p w14:paraId="563F5108" w14:textId="77777777" w:rsidR="00E77FAD" w:rsidRPr="00E6503D" w:rsidRDefault="00E77FAD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说明</w:t>
            </w:r>
          </w:p>
        </w:tc>
      </w:tr>
      <w:tr w:rsidR="00E77FAD" w:rsidRPr="00E6503D" w14:paraId="568B3C26" w14:textId="77777777" w:rsidTr="009E6830">
        <w:tc>
          <w:tcPr>
            <w:tcW w:w="2840" w:type="dxa"/>
            <w:shd w:val="clear" w:color="auto" w:fill="auto"/>
          </w:tcPr>
          <w:p w14:paraId="6CC2CCB5" w14:textId="77777777" w:rsidR="00E77FAD" w:rsidRPr="00E6503D" w:rsidRDefault="00E77FAD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ba_用户</w:t>
            </w:r>
          </w:p>
        </w:tc>
        <w:tc>
          <w:tcPr>
            <w:tcW w:w="5490" w:type="dxa"/>
            <w:shd w:val="clear" w:color="auto" w:fill="auto"/>
          </w:tcPr>
          <w:p w14:paraId="0834396A" w14:textId="77777777" w:rsidR="00E77FAD" w:rsidRPr="00E6503D" w:rsidRDefault="00E77FAD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用户即广大学生与教职工，具有登录系统、提交每日信息申报、提交出校申请、提交返校反馈、查看实时感染情况等功能。</w:t>
            </w:r>
          </w:p>
        </w:tc>
      </w:tr>
      <w:tr w:rsidR="00E77FAD" w:rsidRPr="00E6503D" w14:paraId="6A288A5F" w14:textId="77777777" w:rsidTr="009E6830">
        <w:trPr>
          <w:trHeight w:val="966"/>
        </w:trPr>
        <w:tc>
          <w:tcPr>
            <w:tcW w:w="2840" w:type="dxa"/>
            <w:shd w:val="clear" w:color="auto" w:fill="auto"/>
          </w:tcPr>
          <w:p w14:paraId="368F50D3" w14:textId="77777777" w:rsidR="00E77FAD" w:rsidRPr="00E6503D" w:rsidRDefault="00E77FAD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ba_管理员</w:t>
            </w:r>
          </w:p>
        </w:tc>
        <w:tc>
          <w:tcPr>
            <w:tcW w:w="5490" w:type="dxa"/>
            <w:shd w:val="clear" w:color="auto" w:fill="auto"/>
          </w:tcPr>
          <w:p w14:paraId="331C9262" w14:textId="77777777" w:rsidR="00E77FAD" w:rsidRPr="00E6503D" w:rsidRDefault="00E77FAD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辅导员及学院领导，具有登录系统、查看用户行动轨迹、查看用户健康信息、辅助用户修改信息、回复用户信息等功能。</w:t>
            </w:r>
          </w:p>
        </w:tc>
      </w:tr>
    </w:tbl>
    <w:p w14:paraId="17663479" w14:textId="34615043" w:rsidR="00E05F2B" w:rsidRPr="00944641" w:rsidRDefault="00E05F2B">
      <w:pPr>
        <w:rPr>
          <w:rFonts w:ascii="黑体" w:eastAsia="黑体" w:hAnsi="黑体"/>
          <w:sz w:val="28"/>
          <w:szCs w:val="28"/>
        </w:rPr>
      </w:pPr>
      <w:r w:rsidRPr="00944641">
        <w:rPr>
          <w:rFonts w:ascii="黑体" w:eastAsia="黑体" w:hAnsi="黑体" w:hint="eastAsia"/>
          <w:sz w:val="28"/>
          <w:szCs w:val="28"/>
        </w:rPr>
        <w:t>2</w:t>
      </w:r>
      <w:r w:rsidRPr="00944641">
        <w:rPr>
          <w:rFonts w:ascii="黑体" w:eastAsia="黑体" w:hAnsi="黑体"/>
          <w:sz w:val="28"/>
          <w:szCs w:val="28"/>
        </w:rPr>
        <w:t>.</w:t>
      </w:r>
      <w:r w:rsidRPr="00944641">
        <w:rPr>
          <w:rFonts w:ascii="黑体" w:eastAsia="黑体" w:hAnsi="黑体" w:hint="eastAsia"/>
          <w:sz w:val="28"/>
          <w:szCs w:val="28"/>
        </w:rPr>
        <w:t>系统功能性需求识别</w:t>
      </w:r>
    </w:p>
    <w:p w14:paraId="1450F561" w14:textId="4D010841" w:rsidR="00765D2D" w:rsidRPr="00944641" w:rsidRDefault="00765D2D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（1）用户</w:t>
      </w:r>
    </w:p>
    <w:p w14:paraId="7E380C2D" w14:textId="24583F34" w:rsidR="00765D2D" w:rsidRPr="00765D2D" w:rsidRDefault="00E77FAD" w:rsidP="00E632C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7D8062" wp14:editId="398750CA">
            <wp:extent cx="3603009" cy="316999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481" cy="321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E4A" w14:textId="19603D7D" w:rsidR="00765D2D" w:rsidRPr="00E6503D" w:rsidRDefault="00765D2D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用户端可以通过账号和密码登录系统，填写每日基础信息申报，提交出校申请，返校时需要填写返校反馈，并且可以查看实时感染情况。</w:t>
      </w:r>
    </w:p>
    <w:p w14:paraId="491403EF" w14:textId="2AD65333" w:rsidR="00765D2D" w:rsidRDefault="00765D2D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（2）管理员</w:t>
      </w:r>
    </w:p>
    <w:p w14:paraId="7B429208" w14:textId="77777777" w:rsidR="00E64146" w:rsidRPr="00944641" w:rsidRDefault="00E64146">
      <w:pPr>
        <w:rPr>
          <w:rFonts w:ascii="黑体" w:eastAsia="黑体" w:hAnsi="黑体"/>
          <w:sz w:val="24"/>
          <w:szCs w:val="24"/>
        </w:rPr>
      </w:pPr>
    </w:p>
    <w:p w14:paraId="559B315B" w14:textId="225664F0" w:rsidR="00765D2D" w:rsidRPr="00765D2D" w:rsidRDefault="00E77FAD" w:rsidP="00E632C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76B0149" wp14:editId="6CDE6505">
            <wp:extent cx="5529450" cy="4114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53" cy="412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1861" w14:textId="77777777" w:rsidR="00DD107A" w:rsidRDefault="00DD107A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086667CB" w14:textId="590EEBF6" w:rsidR="00765D2D" w:rsidRPr="00E6503D" w:rsidRDefault="00765D2D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lastRenderedPageBreak/>
        <w:t>管理员端具有登录系统、查看用户行动轨迹、查看用户健康信息、辅助用户修改信息、回复用户信息等功能。在查看用户健康信息</w:t>
      </w:r>
      <w:r w:rsidR="00C65CA4" w:rsidRPr="00E6503D">
        <w:rPr>
          <w:rFonts w:ascii="宋体" w:eastAsia="宋体" w:hAnsi="宋体" w:hint="eastAsia"/>
          <w:sz w:val="24"/>
          <w:szCs w:val="24"/>
        </w:rPr>
        <w:t>，如果用户填报有误，将联系用户辅助修改健康信息，如学生体温过高，在医院确认并无感染的情况下，辅导员可以将其从疑似感染名单中排除。</w:t>
      </w:r>
    </w:p>
    <w:p w14:paraId="5B024F23" w14:textId="36F61E8C" w:rsidR="00765D2D" w:rsidRPr="00944641" w:rsidRDefault="00C65CA4">
      <w:pPr>
        <w:rPr>
          <w:rFonts w:ascii="黑体" w:eastAsia="黑体" w:hAnsi="黑体"/>
          <w:sz w:val="28"/>
          <w:szCs w:val="28"/>
        </w:rPr>
      </w:pPr>
      <w:r w:rsidRPr="00944641">
        <w:rPr>
          <w:rFonts w:ascii="黑体" w:eastAsia="黑体" w:hAnsi="黑体" w:hint="eastAsia"/>
          <w:sz w:val="28"/>
          <w:szCs w:val="28"/>
        </w:rPr>
        <w:t>3</w:t>
      </w:r>
      <w:r w:rsidRPr="00944641">
        <w:rPr>
          <w:rFonts w:ascii="黑体" w:eastAsia="黑体" w:hAnsi="黑体"/>
          <w:sz w:val="28"/>
          <w:szCs w:val="28"/>
        </w:rPr>
        <w:t>.</w:t>
      </w:r>
      <w:r w:rsidRPr="00944641">
        <w:rPr>
          <w:rFonts w:ascii="黑体" w:eastAsia="黑体" w:hAnsi="黑体" w:hint="eastAsia"/>
          <w:sz w:val="28"/>
          <w:szCs w:val="28"/>
        </w:rPr>
        <w:t>系统功能性需求概览</w:t>
      </w:r>
    </w:p>
    <w:p w14:paraId="07AE7F0F" w14:textId="3B4C9882" w:rsidR="00A72073" w:rsidRPr="00314638" w:rsidRDefault="00C65CA4">
      <w:pPr>
        <w:rPr>
          <w:rFonts w:ascii="黑体" w:eastAsia="黑体" w:hAnsi="黑体"/>
          <w:sz w:val="24"/>
          <w:szCs w:val="24"/>
        </w:rPr>
      </w:pPr>
      <w:r w:rsidRPr="00314638">
        <w:rPr>
          <w:rFonts w:ascii="黑体" w:eastAsia="黑体" w:hAnsi="黑体" w:hint="eastAsia"/>
          <w:sz w:val="24"/>
          <w:szCs w:val="24"/>
        </w:rPr>
        <w:t>（1）</w:t>
      </w:r>
      <w:r w:rsidR="004408B3" w:rsidRPr="00314638">
        <w:rPr>
          <w:rFonts w:ascii="黑体" w:eastAsia="黑体" w:hAnsi="黑体" w:hint="eastAsia"/>
          <w:sz w:val="24"/>
          <w:szCs w:val="24"/>
        </w:rPr>
        <w:t>登录业务：</w:t>
      </w:r>
      <w:r w:rsidRPr="00314638">
        <w:rPr>
          <w:rFonts w:ascii="黑体" w:eastAsia="黑体" w:hAnsi="黑体" w:hint="eastAsia"/>
          <w:sz w:val="24"/>
          <w:szCs w:val="24"/>
        </w:rPr>
        <w:t>用户和管理员的登录</w:t>
      </w:r>
      <w:r w:rsidR="004408B3" w:rsidRPr="00314638">
        <w:rPr>
          <w:rFonts w:ascii="黑体" w:eastAsia="黑体" w:hAnsi="黑体" w:hint="eastAsia"/>
          <w:sz w:val="24"/>
          <w:szCs w:val="24"/>
        </w:rPr>
        <w:t>操作</w:t>
      </w:r>
    </w:p>
    <w:p w14:paraId="1AFEA413" w14:textId="694B07EE" w:rsidR="00C65CA4" w:rsidRPr="00A72073" w:rsidRDefault="00E77FAD" w:rsidP="00E632CA">
      <w:pPr>
        <w:jc w:val="center"/>
      </w:pPr>
      <w:r>
        <w:rPr>
          <w:noProof/>
        </w:rPr>
        <w:drawing>
          <wp:inline distT="0" distB="0" distL="0" distR="0" wp14:anchorId="7E7C2AF2" wp14:editId="7C887EEB">
            <wp:extent cx="2352381" cy="198095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C643" w14:textId="7AC51906" w:rsidR="00C65CA4" w:rsidRPr="00E6503D" w:rsidRDefault="00A72073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用户与管理员输入账号、密码及验证码登录系统，系统后台数据库根据账号比对密码并返回登录结果（成功或失败）。</w:t>
      </w:r>
    </w:p>
    <w:p w14:paraId="765DFDDA" w14:textId="29CD6BC3" w:rsidR="00A72073" w:rsidRPr="00314638" w:rsidRDefault="00A72073">
      <w:pPr>
        <w:rPr>
          <w:rFonts w:ascii="黑体" w:eastAsia="黑体" w:hAnsi="黑体"/>
          <w:sz w:val="24"/>
          <w:szCs w:val="24"/>
        </w:rPr>
      </w:pPr>
      <w:r w:rsidRPr="00314638">
        <w:rPr>
          <w:rFonts w:ascii="黑体" w:eastAsia="黑体" w:hAnsi="黑体" w:hint="eastAsia"/>
          <w:sz w:val="24"/>
          <w:szCs w:val="24"/>
        </w:rPr>
        <w:t>（2）</w:t>
      </w:r>
      <w:r w:rsidR="004408B3" w:rsidRPr="00314638">
        <w:rPr>
          <w:rFonts w:ascii="黑体" w:eastAsia="黑体" w:hAnsi="黑体" w:hint="eastAsia"/>
          <w:sz w:val="24"/>
          <w:szCs w:val="24"/>
        </w:rPr>
        <w:t>每日申报：</w:t>
      </w:r>
      <w:r w:rsidRPr="00314638">
        <w:rPr>
          <w:rFonts w:ascii="黑体" w:eastAsia="黑体" w:hAnsi="黑体" w:hint="eastAsia"/>
          <w:sz w:val="24"/>
          <w:szCs w:val="24"/>
        </w:rPr>
        <w:t>每日信息申报</w:t>
      </w:r>
      <w:r w:rsidR="00D02EAE" w:rsidRPr="00314638">
        <w:rPr>
          <w:rFonts w:ascii="黑体" w:eastAsia="黑体" w:hAnsi="黑体" w:hint="eastAsia"/>
          <w:sz w:val="24"/>
          <w:szCs w:val="24"/>
        </w:rPr>
        <w:t>、</w:t>
      </w:r>
      <w:r w:rsidR="004408B3" w:rsidRPr="00314638">
        <w:rPr>
          <w:rFonts w:ascii="黑体" w:eastAsia="黑体" w:hAnsi="黑体" w:hint="eastAsia"/>
          <w:sz w:val="24"/>
          <w:szCs w:val="24"/>
        </w:rPr>
        <w:t>查看用户信息、</w:t>
      </w:r>
      <w:r w:rsidR="00135A8F" w:rsidRPr="00314638">
        <w:rPr>
          <w:rFonts w:ascii="黑体" w:eastAsia="黑体" w:hAnsi="黑体" w:hint="eastAsia"/>
          <w:sz w:val="24"/>
          <w:szCs w:val="24"/>
        </w:rPr>
        <w:t>辅助用户修改健康信息</w:t>
      </w:r>
      <w:r w:rsidR="00D02EAE" w:rsidRPr="00314638">
        <w:rPr>
          <w:rFonts w:ascii="黑体" w:eastAsia="黑体" w:hAnsi="黑体" w:hint="eastAsia"/>
          <w:sz w:val="24"/>
          <w:szCs w:val="24"/>
        </w:rPr>
        <w:t>与回复用户信息</w:t>
      </w:r>
    </w:p>
    <w:p w14:paraId="7CE73872" w14:textId="280047CD" w:rsidR="00A72073" w:rsidRDefault="00E632CA" w:rsidP="00E632CA">
      <w:pPr>
        <w:jc w:val="center"/>
      </w:pPr>
      <w:r>
        <w:rPr>
          <w:noProof/>
        </w:rPr>
        <w:drawing>
          <wp:inline distT="0" distB="0" distL="0" distR="0" wp14:anchorId="2DCF3A79" wp14:editId="0202F3E0">
            <wp:extent cx="4276190" cy="3409524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1C51" w14:textId="77777777" w:rsidR="00DD107A" w:rsidRDefault="00DD107A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14:paraId="4BA7B9F2" w14:textId="22D71D2D" w:rsidR="00A72073" w:rsidRPr="00E6503D" w:rsidRDefault="00A72073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lastRenderedPageBreak/>
        <w:t>用户填报每日信息并提交，管理员端可以可视化查看用户健康状态等信息，并在用户信息填报有误时辅助修改。如体温超过正常标准，但可以在医院确认安全后将用户从疑似名单中删除。</w:t>
      </w:r>
    </w:p>
    <w:p w14:paraId="155C16EF" w14:textId="38DCC937" w:rsidR="00A72073" w:rsidRPr="00314638" w:rsidRDefault="00A72073">
      <w:pPr>
        <w:rPr>
          <w:rFonts w:ascii="黑体" w:eastAsia="黑体" w:hAnsi="黑体"/>
          <w:sz w:val="24"/>
          <w:szCs w:val="24"/>
        </w:rPr>
      </w:pPr>
      <w:r w:rsidRPr="00314638">
        <w:rPr>
          <w:rFonts w:ascii="黑体" w:eastAsia="黑体" w:hAnsi="黑体" w:hint="eastAsia"/>
          <w:sz w:val="24"/>
          <w:szCs w:val="24"/>
        </w:rPr>
        <w:t>（</w:t>
      </w:r>
      <w:r w:rsidRPr="00314638">
        <w:rPr>
          <w:rFonts w:ascii="黑体" w:eastAsia="黑体" w:hAnsi="黑体"/>
          <w:sz w:val="24"/>
          <w:szCs w:val="24"/>
        </w:rPr>
        <w:t>3</w:t>
      </w:r>
      <w:r w:rsidRPr="00314638">
        <w:rPr>
          <w:rFonts w:ascii="黑体" w:eastAsia="黑体" w:hAnsi="黑体" w:hint="eastAsia"/>
          <w:sz w:val="24"/>
          <w:szCs w:val="24"/>
        </w:rPr>
        <w:t>）</w:t>
      </w:r>
      <w:r w:rsidR="004408B3" w:rsidRPr="00314638">
        <w:rPr>
          <w:rFonts w:ascii="黑体" w:eastAsia="黑体" w:hAnsi="黑体" w:hint="eastAsia"/>
          <w:sz w:val="24"/>
          <w:szCs w:val="24"/>
        </w:rPr>
        <w:t>进出校：</w:t>
      </w:r>
      <w:r w:rsidR="00452006" w:rsidRPr="00314638">
        <w:rPr>
          <w:rFonts w:ascii="黑体" w:eastAsia="黑体" w:hAnsi="黑体" w:hint="eastAsia"/>
          <w:sz w:val="24"/>
          <w:szCs w:val="24"/>
        </w:rPr>
        <w:t>出校申请</w:t>
      </w:r>
      <w:r w:rsidR="00135A8F" w:rsidRPr="00314638">
        <w:rPr>
          <w:rFonts w:ascii="黑体" w:eastAsia="黑体" w:hAnsi="黑体" w:hint="eastAsia"/>
          <w:sz w:val="24"/>
          <w:szCs w:val="24"/>
        </w:rPr>
        <w:t>、</w:t>
      </w:r>
      <w:r w:rsidR="00452006" w:rsidRPr="00314638">
        <w:rPr>
          <w:rFonts w:ascii="黑体" w:eastAsia="黑体" w:hAnsi="黑体" w:hint="eastAsia"/>
          <w:sz w:val="24"/>
          <w:szCs w:val="24"/>
        </w:rPr>
        <w:t>返校反馈</w:t>
      </w:r>
      <w:r w:rsidR="007270FB" w:rsidRPr="00314638">
        <w:rPr>
          <w:rFonts w:ascii="黑体" w:eastAsia="黑体" w:hAnsi="黑体" w:hint="eastAsia"/>
          <w:sz w:val="24"/>
          <w:szCs w:val="24"/>
        </w:rPr>
        <w:t>、</w:t>
      </w:r>
      <w:r w:rsidR="00135A8F" w:rsidRPr="00314638">
        <w:rPr>
          <w:rFonts w:ascii="黑体" w:eastAsia="黑体" w:hAnsi="黑体" w:hint="eastAsia"/>
          <w:sz w:val="24"/>
          <w:szCs w:val="24"/>
        </w:rPr>
        <w:t>查看用户行动轨迹</w:t>
      </w:r>
      <w:r w:rsidR="007270FB" w:rsidRPr="00314638">
        <w:rPr>
          <w:rFonts w:ascii="黑体" w:eastAsia="黑体" w:hAnsi="黑体" w:hint="eastAsia"/>
          <w:sz w:val="24"/>
          <w:szCs w:val="24"/>
        </w:rPr>
        <w:t>与查看</w:t>
      </w:r>
      <w:r w:rsidR="005638BD" w:rsidRPr="00314638">
        <w:rPr>
          <w:rFonts w:ascii="黑体" w:eastAsia="黑体" w:hAnsi="黑体" w:hint="eastAsia"/>
          <w:sz w:val="24"/>
          <w:szCs w:val="24"/>
        </w:rPr>
        <w:t>出校</w:t>
      </w:r>
      <w:r w:rsidR="007270FB" w:rsidRPr="00314638">
        <w:rPr>
          <w:rFonts w:ascii="黑体" w:eastAsia="黑体" w:hAnsi="黑体" w:hint="eastAsia"/>
          <w:sz w:val="24"/>
          <w:szCs w:val="24"/>
        </w:rPr>
        <w:t>异常用户信息</w:t>
      </w:r>
    </w:p>
    <w:p w14:paraId="7C740B8C" w14:textId="54A6BEAB" w:rsidR="00452006" w:rsidRPr="00F0555E" w:rsidRDefault="00A15704" w:rsidP="00A1570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BED9A1D" wp14:editId="053E04E9">
            <wp:extent cx="3780952" cy="3333333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5A51" w14:textId="716B0383" w:rsidR="00A72073" w:rsidRPr="00E6503D" w:rsidRDefault="00D95C06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非确诊或疑似用户可以提交出校申请，无需经过管理员审批即可出校，只需确定出校日期即可，在返校后必须填写返校反馈，即何时何地停留多久，这些信息将会反馈到管理员端，管理员可以查看用户行动轨迹图</w:t>
      </w:r>
      <w:r w:rsidR="009B4343" w:rsidRPr="00E6503D">
        <w:rPr>
          <w:rFonts w:ascii="宋体" w:eastAsia="宋体" w:hAnsi="宋体" w:hint="eastAsia"/>
          <w:sz w:val="24"/>
          <w:szCs w:val="24"/>
        </w:rPr>
        <w:t>与异常用户名单（即提交出校申请时的预定返校时间与实际返校时间不一致的情况）</w:t>
      </w:r>
      <w:r w:rsidRPr="00E6503D">
        <w:rPr>
          <w:rFonts w:ascii="宋体" w:eastAsia="宋体" w:hAnsi="宋体" w:hint="eastAsia"/>
          <w:sz w:val="24"/>
          <w:szCs w:val="24"/>
        </w:rPr>
        <w:t>。</w:t>
      </w:r>
    </w:p>
    <w:p w14:paraId="121D958F" w14:textId="36B42BE8" w:rsidR="00452006" w:rsidRPr="00314638" w:rsidRDefault="00DB14CB">
      <w:pPr>
        <w:rPr>
          <w:rFonts w:ascii="黑体" w:eastAsia="黑体" w:hAnsi="黑体"/>
          <w:sz w:val="24"/>
          <w:szCs w:val="24"/>
        </w:rPr>
      </w:pPr>
      <w:r w:rsidRPr="00314638">
        <w:rPr>
          <w:rFonts w:ascii="黑体" w:eastAsia="黑体" w:hAnsi="黑体" w:hint="eastAsia"/>
          <w:sz w:val="24"/>
          <w:szCs w:val="24"/>
        </w:rPr>
        <w:t>（4）</w:t>
      </w:r>
      <w:r w:rsidR="004408B3" w:rsidRPr="00314638">
        <w:rPr>
          <w:rFonts w:ascii="黑体" w:eastAsia="黑体" w:hAnsi="黑体" w:hint="eastAsia"/>
          <w:sz w:val="24"/>
          <w:szCs w:val="24"/>
        </w:rPr>
        <w:t>实时信息：</w:t>
      </w:r>
      <w:r w:rsidRPr="00314638">
        <w:rPr>
          <w:rFonts w:ascii="黑体" w:eastAsia="黑体" w:hAnsi="黑体" w:hint="eastAsia"/>
          <w:sz w:val="24"/>
          <w:szCs w:val="24"/>
        </w:rPr>
        <w:t>查看实时感染情况</w:t>
      </w:r>
      <w:r w:rsidR="00135A8F" w:rsidRPr="00314638">
        <w:rPr>
          <w:rFonts w:ascii="黑体" w:eastAsia="黑体" w:hAnsi="黑体" w:hint="eastAsia"/>
          <w:sz w:val="24"/>
          <w:szCs w:val="24"/>
        </w:rPr>
        <w:t>与修改</w:t>
      </w:r>
      <w:r w:rsidR="004408B3" w:rsidRPr="00314638">
        <w:rPr>
          <w:rFonts w:ascii="黑体" w:eastAsia="黑体" w:hAnsi="黑体" w:hint="eastAsia"/>
          <w:sz w:val="24"/>
          <w:szCs w:val="24"/>
        </w:rPr>
        <w:t>实时</w:t>
      </w:r>
      <w:r w:rsidR="00135A8F" w:rsidRPr="00314638">
        <w:rPr>
          <w:rFonts w:ascii="黑体" w:eastAsia="黑体" w:hAnsi="黑体" w:hint="eastAsia"/>
          <w:sz w:val="24"/>
          <w:szCs w:val="24"/>
        </w:rPr>
        <w:t>感染情况</w:t>
      </w:r>
    </w:p>
    <w:p w14:paraId="6C1C9BB4" w14:textId="1A607F47" w:rsidR="00EF2C24" w:rsidRPr="00EF2C24" w:rsidRDefault="00D34E25" w:rsidP="00D34E2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2FF75B4" wp14:editId="1D5322A1">
            <wp:extent cx="2857143" cy="2019048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A709" w14:textId="09C8253B" w:rsidR="0096269B" w:rsidRPr="00E6503D" w:rsidRDefault="00EF2C24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用户和管理员可以查看全国范围内的新冠感染情况（通过后台抓包实现），当抓包数据出现异常时，管理员可以辅助修改感染数据</w:t>
      </w:r>
      <w:r w:rsidR="00903D52" w:rsidRPr="00E6503D">
        <w:rPr>
          <w:rFonts w:ascii="宋体" w:eastAsia="宋体" w:hAnsi="宋体" w:hint="eastAsia"/>
          <w:sz w:val="24"/>
          <w:szCs w:val="24"/>
        </w:rPr>
        <w:t>。</w:t>
      </w:r>
    </w:p>
    <w:p w14:paraId="2308E203" w14:textId="54D55739" w:rsidR="00DB14CB" w:rsidRPr="00944641" w:rsidRDefault="002F3528">
      <w:pPr>
        <w:rPr>
          <w:rFonts w:ascii="黑体" w:eastAsia="黑体" w:hAnsi="黑体"/>
          <w:sz w:val="28"/>
          <w:szCs w:val="28"/>
        </w:rPr>
      </w:pPr>
      <w:r w:rsidRPr="00944641">
        <w:rPr>
          <w:rFonts w:ascii="黑体" w:eastAsia="黑体" w:hAnsi="黑体" w:hint="eastAsia"/>
          <w:sz w:val="28"/>
          <w:szCs w:val="28"/>
        </w:rPr>
        <w:lastRenderedPageBreak/>
        <w:t>4</w:t>
      </w:r>
      <w:r w:rsidRPr="00944641">
        <w:rPr>
          <w:rFonts w:ascii="黑体" w:eastAsia="黑体" w:hAnsi="黑体"/>
          <w:sz w:val="28"/>
          <w:szCs w:val="28"/>
        </w:rPr>
        <w:t>.</w:t>
      </w:r>
      <w:r w:rsidRPr="00944641">
        <w:rPr>
          <w:rFonts w:ascii="黑体" w:eastAsia="黑体" w:hAnsi="黑体" w:hint="eastAsia"/>
          <w:sz w:val="28"/>
          <w:szCs w:val="28"/>
        </w:rPr>
        <w:t>功能性需求规定</w:t>
      </w:r>
    </w:p>
    <w:p w14:paraId="1780137B" w14:textId="6A62187C" w:rsidR="00876546" w:rsidRDefault="00876546">
      <w:pPr>
        <w:rPr>
          <w:rFonts w:ascii="黑体" w:eastAsia="黑体" w:hAnsi="黑体"/>
          <w:sz w:val="24"/>
          <w:szCs w:val="24"/>
        </w:rPr>
      </w:pPr>
      <w:r w:rsidRPr="00E64146">
        <w:rPr>
          <w:rFonts w:ascii="黑体" w:eastAsia="黑体" w:hAnsi="黑体" w:hint="eastAsia"/>
          <w:sz w:val="24"/>
          <w:szCs w:val="24"/>
        </w:rPr>
        <w:t>（1）登录系统</w:t>
      </w:r>
    </w:p>
    <w:p w14:paraId="50524ADA" w14:textId="77777777" w:rsidR="00E64146" w:rsidRPr="00E64146" w:rsidRDefault="00E64146">
      <w:pPr>
        <w:rPr>
          <w:rFonts w:ascii="黑体" w:eastAsia="黑体" w:hAnsi="黑体"/>
          <w:sz w:val="24"/>
          <w:szCs w:val="24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6316"/>
      </w:tblGrid>
      <w:tr w:rsidR="00876546" w:rsidRPr="00E6503D" w14:paraId="6C465959" w14:textId="77777777" w:rsidTr="00DD107A">
        <w:trPr>
          <w:jc w:val="center"/>
        </w:trPr>
        <w:tc>
          <w:tcPr>
            <w:tcW w:w="1980" w:type="dxa"/>
          </w:tcPr>
          <w:p w14:paraId="25BBFA8D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6316" w:type="dxa"/>
          </w:tcPr>
          <w:p w14:paraId="3787B563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登录系统</w:t>
            </w:r>
          </w:p>
        </w:tc>
      </w:tr>
      <w:tr w:rsidR="00876546" w:rsidRPr="00E6503D" w14:paraId="152D3008" w14:textId="77777777" w:rsidTr="00DD107A">
        <w:trPr>
          <w:jc w:val="center"/>
        </w:trPr>
        <w:tc>
          <w:tcPr>
            <w:tcW w:w="1980" w:type="dxa"/>
          </w:tcPr>
          <w:p w14:paraId="61DEA8FC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实现名称</w:t>
            </w:r>
          </w:p>
        </w:tc>
        <w:tc>
          <w:tcPr>
            <w:tcW w:w="6316" w:type="dxa"/>
          </w:tcPr>
          <w:p w14:paraId="3605BCEA" w14:textId="56E537E1" w:rsidR="00876546" w:rsidRPr="00E6503D" w:rsidRDefault="00047E58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/>
                <w:sz w:val="24"/>
                <w:szCs w:val="24"/>
              </w:rPr>
              <w:t>login.jsp</w:t>
            </w:r>
          </w:p>
        </w:tc>
      </w:tr>
      <w:tr w:rsidR="00876546" w:rsidRPr="00E6503D" w14:paraId="47A35363" w14:textId="77777777" w:rsidTr="00DD107A">
        <w:trPr>
          <w:jc w:val="center"/>
        </w:trPr>
        <w:tc>
          <w:tcPr>
            <w:tcW w:w="1980" w:type="dxa"/>
          </w:tcPr>
          <w:p w14:paraId="01986047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用例描述</w:t>
            </w:r>
          </w:p>
        </w:tc>
        <w:tc>
          <w:tcPr>
            <w:tcW w:w="6316" w:type="dxa"/>
          </w:tcPr>
          <w:p w14:paraId="4DB22E34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用户通过此用例进入系统</w:t>
            </w:r>
          </w:p>
        </w:tc>
      </w:tr>
      <w:tr w:rsidR="00876546" w:rsidRPr="00E6503D" w14:paraId="021C1B3B" w14:textId="77777777" w:rsidTr="00DD107A">
        <w:trPr>
          <w:jc w:val="center"/>
        </w:trPr>
        <w:tc>
          <w:tcPr>
            <w:tcW w:w="1980" w:type="dxa"/>
            <w:vAlign w:val="center"/>
          </w:tcPr>
          <w:p w14:paraId="5FC2E1BE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6316" w:type="dxa"/>
          </w:tcPr>
          <w:p w14:paraId="525B1BA0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</w:t>
            </w:r>
          </w:p>
          <w:p w14:paraId="0C3FAEA8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</w:t>
            </w:r>
          </w:p>
        </w:tc>
      </w:tr>
      <w:tr w:rsidR="00876546" w:rsidRPr="00E6503D" w14:paraId="473D0FE8" w14:textId="77777777" w:rsidTr="00DD107A">
        <w:trPr>
          <w:jc w:val="center"/>
        </w:trPr>
        <w:tc>
          <w:tcPr>
            <w:tcW w:w="1980" w:type="dxa"/>
          </w:tcPr>
          <w:p w14:paraId="0B4D62C1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6316" w:type="dxa"/>
          </w:tcPr>
          <w:p w14:paraId="32D2420F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打开登录界面</w:t>
            </w:r>
          </w:p>
        </w:tc>
      </w:tr>
      <w:tr w:rsidR="00876546" w:rsidRPr="00E6503D" w14:paraId="78622632" w14:textId="77777777" w:rsidTr="00DD107A">
        <w:trPr>
          <w:jc w:val="center"/>
        </w:trPr>
        <w:tc>
          <w:tcPr>
            <w:tcW w:w="1980" w:type="dxa"/>
          </w:tcPr>
          <w:p w14:paraId="0C981967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6316" w:type="dxa"/>
          </w:tcPr>
          <w:p w14:paraId="4213459B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进入系统平台</w:t>
            </w:r>
          </w:p>
        </w:tc>
      </w:tr>
      <w:tr w:rsidR="00876546" w:rsidRPr="00E6503D" w14:paraId="09F2B3E4" w14:textId="77777777" w:rsidTr="00DD107A">
        <w:trPr>
          <w:jc w:val="center"/>
        </w:trPr>
        <w:tc>
          <w:tcPr>
            <w:tcW w:w="1980" w:type="dxa"/>
            <w:vAlign w:val="center"/>
          </w:tcPr>
          <w:p w14:paraId="686032AA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主事件流</w:t>
            </w:r>
          </w:p>
        </w:tc>
        <w:tc>
          <w:tcPr>
            <w:tcW w:w="6316" w:type="dxa"/>
          </w:tcPr>
          <w:p w14:paraId="4D84902E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用户填写账号、密码和验证码，计算机显示平台界面</w:t>
            </w:r>
          </w:p>
          <w:p w14:paraId="719C082E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计算机执行后置条件，用例结束</w:t>
            </w:r>
          </w:p>
        </w:tc>
      </w:tr>
      <w:tr w:rsidR="00876546" w:rsidRPr="00E6503D" w14:paraId="2879C768" w14:textId="77777777" w:rsidTr="00DD107A">
        <w:trPr>
          <w:jc w:val="center"/>
        </w:trPr>
        <w:tc>
          <w:tcPr>
            <w:tcW w:w="1980" w:type="dxa"/>
            <w:vAlign w:val="center"/>
          </w:tcPr>
          <w:p w14:paraId="3EEBE9F3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备选事件流</w:t>
            </w:r>
          </w:p>
        </w:tc>
        <w:tc>
          <w:tcPr>
            <w:tcW w:w="6316" w:type="dxa"/>
          </w:tcPr>
          <w:p w14:paraId="7B7AEAFC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a账号、密码或验证码错误</w:t>
            </w:r>
          </w:p>
          <w:p w14:paraId="3595D257" w14:textId="5A2E1358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 1.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拒绝登录</w:t>
            </w:r>
          </w:p>
          <w:p w14:paraId="4FB312C5" w14:textId="34A8FF32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 2.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提示信息错误，用例结束</w:t>
            </w:r>
          </w:p>
          <w:p w14:paraId="23E3EE21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a账号与身份不匹配</w:t>
            </w:r>
          </w:p>
          <w:p w14:paraId="7A33244D" w14:textId="5252EE0A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 1.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拒绝登录</w:t>
            </w:r>
          </w:p>
          <w:p w14:paraId="1704A6A5" w14:textId="5282DD68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 2.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提示身份不正确，用例结束</w:t>
            </w:r>
          </w:p>
        </w:tc>
      </w:tr>
      <w:tr w:rsidR="00876546" w:rsidRPr="00E6503D" w14:paraId="47DC9D22" w14:textId="77777777" w:rsidTr="00DD107A">
        <w:trPr>
          <w:jc w:val="center"/>
        </w:trPr>
        <w:tc>
          <w:tcPr>
            <w:tcW w:w="1980" w:type="dxa"/>
          </w:tcPr>
          <w:p w14:paraId="62E3B4D9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业务规则</w:t>
            </w:r>
          </w:p>
        </w:tc>
        <w:tc>
          <w:tcPr>
            <w:tcW w:w="6316" w:type="dxa"/>
          </w:tcPr>
          <w:p w14:paraId="549DE164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填写个人信息</w:t>
            </w:r>
          </w:p>
        </w:tc>
      </w:tr>
      <w:tr w:rsidR="00876546" w:rsidRPr="00E6503D" w14:paraId="178C5E90" w14:textId="77777777" w:rsidTr="00DD107A">
        <w:trPr>
          <w:jc w:val="center"/>
        </w:trPr>
        <w:tc>
          <w:tcPr>
            <w:tcW w:w="1980" w:type="dxa"/>
          </w:tcPr>
          <w:p w14:paraId="7584F917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设计的业务实体</w:t>
            </w:r>
          </w:p>
        </w:tc>
        <w:tc>
          <w:tcPr>
            <w:tcW w:w="6316" w:type="dxa"/>
          </w:tcPr>
          <w:p w14:paraId="0954DC19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信息验证</w:t>
            </w:r>
          </w:p>
        </w:tc>
      </w:tr>
      <w:tr w:rsidR="00876546" w:rsidRPr="00E6503D" w14:paraId="19A7CC78" w14:textId="77777777" w:rsidTr="00DD107A">
        <w:trPr>
          <w:jc w:val="center"/>
        </w:trPr>
        <w:tc>
          <w:tcPr>
            <w:tcW w:w="1980" w:type="dxa"/>
          </w:tcPr>
          <w:p w14:paraId="7F14659E" w14:textId="77777777" w:rsidR="00876546" w:rsidRPr="00E6503D" w:rsidRDefault="00876546" w:rsidP="00DD107A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非功能性需求</w:t>
            </w:r>
          </w:p>
        </w:tc>
        <w:tc>
          <w:tcPr>
            <w:tcW w:w="6316" w:type="dxa"/>
          </w:tcPr>
          <w:p w14:paraId="4C8B5E2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支持中英文</w:t>
            </w:r>
          </w:p>
        </w:tc>
      </w:tr>
    </w:tbl>
    <w:p w14:paraId="085AB687" w14:textId="77777777" w:rsidR="00E64146" w:rsidRDefault="00E64146" w:rsidP="00E64146">
      <w:pPr>
        <w:ind w:firstLineChars="300" w:firstLine="630"/>
      </w:pPr>
    </w:p>
    <w:p w14:paraId="4238ED48" w14:textId="1B1914EA" w:rsidR="00876546" w:rsidRPr="00E6503D" w:rsidRDefault="00876546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登录系统业务的场景分析：</w:t>
      </w:r>
    </w:p>
    <w:p w14:paraId="2C440D81" w14:textId="77777777" w:rsidR="00E64146" w:rsidRDefault="00E64146" w:rsidP="00E64146">
      <w:pPr>
        <w:ind w:firstLineChars="300" w:firstLine="630"/>
      </w:pPr>
    </w:p>
    <w:p w14:paraId="1CF3C46A" w14:textId="0A325AC4" w:rsidR="00876546" w:rsidRDefault="00876546" w:rsidP="004F4D2C">
      <w:pPr>
        <w:jc w:val="center"/>
      </w:pPr>
      <w:r>
        <w:rPr>
          <w:noProof/>
        </w:rPr>
        <w:lastRenderedPageBreak/>
        <w:drawing>
          <wp:inline distT="0" distB="0" distL="0" distR="0" wp14:anchorId="7F6E9198" wp14:editId="291094A2">
            <wp:extent cx="3258165" cy="30607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8461" cy="30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CEDE" w14:textId="000E6611" w:rsidR="00876546" w:rsidRDefault="00876546" w:rsidP="00876546">
      <w:pPr>
        <w:rPr>
          <w:rFonts w:ascii="黑体" w:eastAsia="黑体" w:hAnsi="黑体"/>
          <w:sz w:val="24"/>
          <w:szCs w:val="24"/>
        </w:rPr>
      </w:pPr>
      <w:r w:rsidRPr="00E64146">
        <w:rPr>
          <w:rFonts w:ascii="黑体" w:eastAsia="黑体" w:hAnsi="黑体" w:hint="eastAsia"/>
          <w:sz w:val="24"/>
          <w:szCs w:val="24"/>
        </w:rPr>
        <w:t>（2）每日信息申报</w:t>
      </w:r>
    </w:p>
    <w:p w14:paraId="436E379F" w14:textId="77777777" w:rsidR="00E64146" w:rsidRPr="00E64146" w:rsidRDefault="00E64146" w:rsidP="00876546">
      <w:pPr>
        <w:rPr>
          <w:rFonts w:ascii="黑体" w:eastAsia="黑体" w:hAnsi="黑体"/>
          <w:sz w:val="24"/>
          <w:szCs w:val="24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896"/>
        <w:gridCol w:w="5736"/>
      </w:tblGrid>
      <w:tr w:rsidR="00876546" w:rsidRPr="00E6503D" w14:paraId="534728A7" w14:textId="77777777" w:rsidTr="004F4D2C">
        <w:trPr>
          <w:jc w:val="center"/>
        </w:trPr>
        <w:tc>
          <w:tcPr>
            <w:tcW w:w="0" w:type="auto"/>
          </w:tcPr>
          <w:p w14:paraId="4EC2E781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0" w:type="auto"/>
          </w:tcPr>
          <w:p w14:paraId="26382744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每日信息申报</w:t>
            </w:r>
          </w:p>
        </w:tc>
      </w:tr>
      <w:tr w:rsidR="00876546" w:rsidRPr="00E6503D" w14:paraId="06B0FC85" w14:textId="77777777" w:rsidTr="004F4D2C">
        <w:trPr>
          <w:jc w:val="center"/>
        </w:trPr>
        <w:tc>
          <w:tcPr>
            <w:tcW w:w="0" w:type="auto"/>
          </w:tcPr>
          <w:p w14:paraId="6BEF7D69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实现名称</w:t>
            </w:r>
          </w:p>
        </w:tc>
        <w:tc>
          <w:tcPr>
            <w:tcW w:w="0" w:type="auto"/>
          </w:tcPr>
          <w:p w14:paraId="5DAB10D1" w14:textId="039EC59C" w:rsidR="00876546" w:rsidRPr="00E6503D" w:rsidRDefault="001D3AC2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e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veryReport.jsp</w:t>
            </w:r>
          </w:p>
        </w:tc>
      </w:tr>
      <w:tr w:rsidR="00876546" w:rsidRPr="00E6503D" w14:paraId="0FDA6876" w14:textId="77777777" w:rsidTr="004F4D2C">
        <w:trPr>
          <w:jc w:val="center"/>
        </w:trPr>
        <w:tc>
          <w:tcPr>
            <w:tcW w:w="0" w:type="auto"/>
          </w:tcPr>
          <w:p w14:paraId="4ED41E95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用例描述</w:t>
            </w:r>
          </w:p>
        </w:tc>
        <w:tc>
          <w:tcPr>
            <w:tcW w:w="0" w:type="auto"/>
          </w:tcPr>
          <w:p w14:paraId="3AA610AC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用户通过此用例提交每日信息</w:t>
            </w:r>
          </w:p>
        </w:tc>
      </w:tr>
      <w:tr w:rsidR="00876546" w:rsidRPr="00E6503D" w14:paraId="6B4E5FEE" w14:textId="77777777" w:rsidTr="004F4D2C">
        <w:trPr>
          <w:jc w:val="center"/>
        </w:trPr>
        <w:tc>
          <w:tcPr>
            <w:tcW w:w="0" w:type="auto"/>
          </w:tcPr>
          <w:p w14:paraId="48E61F67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0" w:type="auto"/>
          </w:tcPr>
          <w:p w14:paraId="3F4F9686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</w:t>
            </w:r>
          </w:p>
        </w:tc>
      </w:tr>
      <w:tr w:rsidR="00876546" w:rsidRPr="00E6503D" w14:paraId="370D5FE0" w14:textId="77777777" w:rsidTr="004F4D2C">
        <w:trPr>
          <w:jc w:val="center"/>
        </w:trPr>
        <w:tc>
          <w:tcPr>
            <w:tcW w:w="0" w:type="auto"/>
          </w:tcPr>
          <w:p w14:paraId="38C311B7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0" w:type="auto"/>
          </w:tcPr>
          <w:p w14:paraId="2E8B74D2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登录系统</w:t>
            </w:r>
          </w:p>
        </w:tc>
      </w:tr>
      <w:tr w:rsidR="00876546" w:rsidRPr="00E6503D" w14:paraId="645CEE57" w14:textId="77777777" w:rsidTr="00674F21">
        <w:trPr>
          <w:jc w:val="center"/>
        </w:trPr>
        <w:tc>
          <w:tcPr>
            <w:tcW w:w="0" w:type="auto"/>
            <w:vAlign w:val="center"/>
          </w:tcPr>
          <w:p w14:paraId="1723E813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0" w:type="auto"/>
          </w:tcPr>
          <w:p w14:paraId="578AD042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填写信息表单</w:t>
            </w:r>
          </w:p>
          <w:p w14:paraId="0364460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保存信息</w:t>
            </w:r>
          </w:p>
          <w:p w14:paraId="38DF2A0C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提交信息</w:t>
            </w:r>
          </w:p>
        </w:tc>
      </w:tr>
      <w:tr w:rsidR="00876546" w:rsidRPr="00E6503D" w14:paraId="10BC5A5D" w14:textId="77777777" w:rsidTr="00674F21">
        <w:trPr>
          <w:jc w:val="center"/>
        </w:trPr>
        <w:tc>
          <w:tcPr>
            <w:tcW w:w="0" w:type="auto"/>
            <w:vAlign w:val="center"/>
          </w:tcPr>
          <w:p w14:paraId="5C307398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主事件流</w:t>
            </w:r>
          </w:p>
        </w:tc>
        <w:tc>
          <w:tcPr>
            <w:tcW w:w="0" w:type="auto"/>
          </w:tcPr>
          <w:p w14:paraId="49CF6EF3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计算机根据用户上次保存的信息显示界面</w:t>
            </w:r>
          </w:p>
          <w:p w14:paraId="35E04D39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用户选择保存信息，计算机更新修改后的表单</w:t>
            </w:r>
          </w:p>
          <w:p w14:paraId="78FF619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用户选择填写备注，计算机将其发送到管理员</w:t>
            </w:r>
          </w:p>
          <w:p w14:paraId="784FCE8B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4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用户选择提交信息，计算机显示提交成功发送界面</w:t>
            </w:r>
          </w:p>
          <w:p w14:paraId="28B3B1E5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5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计算机执行后置条件，用例结束</w:t>
            </w:r>
          </w:p>
        </w:tc>
      </w:tr>
      <w:tr w:rsidR="00876546" w:rsidRPr="00E6503D" w14:paraId="633D7575" w14:textId="77777777" w:rsidTr="00674F21">
        <w:trPr>
          <w:jc w:val="center"/>
        </w:trPr>
        <w:tc>
          <w:tcPr>
            <w:tcW w:w="0" w:type="auto"/>
            <w:vAlign w:val="center"/>
          </w:tcPr>
          <w:p w14:paraId="24E34FCB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备选事件流</w:t>
            </w:r>
          </w:p>
        </w:tc>
        <w:tc>
          <w:tcPr>
            <w:tcW w:w="0" w:type="auto"/>
          </w:tcPr>
          <w:p w14:paraId="3F78E674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a用户未完成所有必填项</w:t>
            </w:r>
          </w:p>
          <w:p w14:paraId="1C2DC377" w14:textId="7925B78A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 1.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拒绝保存或提交</w:t>
            </w:r>
          </w:p>
          <w:p w14:paraId="22B05F1C" w14:textId="7315E5A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 2.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提示信息不完整，用例结束</w:t>
            </w:r>
          </w:p>
        </w:tc>
      </w:tr>
      <w:tr w:rsidR="00876546" w:rsidRPr="00E6503D" w14:paraId="7CED8983" w14:textId="77777777" w:rsidTr="004F4D2C">
        <w:trPr>
          <w:jc w:val="center"/>
        </w:trPr>
        <w:tc>
          <w:tcPr>
            <w:tcW w:w="0" w:type="auto"/>
          </w:tcPr>
          <w:p w14:paraId="47D003DD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业务规则</w:t>
            </w:r>
          </w:p>
        </w:tc>
        <w:tc>
          <w:tcPr>
            <w:tcW w:w="0" w:type="auto"/>
          </w:tcPr>
          <w:p w14:paraId="12310084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用户根据实际情况填写信息</w:t>
            </w:r>
          </w:p>
        </w:tc>
      </w:tr>
      <w:tr w:rsidR="00876546" w:rsidRPr="00E6503D" w14:paraId="1EF93A9D" w14:textId="77777777" w:rsidTr="004F4D2C">
        <w:trPr>
          <w:jc w:val="center"/>
        </w:trPr>
        <w:tc>
          <w:tcPr>
            <w:tcW w:w="0" w:type="auto"/>
          </w:tcPr>
          <w:p w14:paraId="3FC16452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设计的业务实体</w:t>
            </w:r>
          </w:p>
        </w:tc>
        <w:tc>
          <w:tcPr>
            <w:tcW w:w="0" w:type="auto"/>
          </w:tcPr>
          <w:p w14:paraId="79326FD5" w14:textId="7777777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信息表单</w:t>
            </w:r>
          </w:p>
        </w:tc>
      </w:tr>
      <w:tr w:rsidR="00876546" w:rsidRPr="00E6503D" w14:paraId="687F158B" w14:textId="77777777" w:rsidTr="004F4D2C">
        <w:trPr>
          <w:jc w:val="center"/>
        </w:trPr>
        <w:tc>
          <w:tcPr>
            <w:tcW w:w="0" w:type="auto"/>
          </w:tcPr>
          <w:p w14:paraId="5A4A52CE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非功能性需求</w:t>
            </w:r>
          </w:p>
        </w:tc>
        <w:tc>
          <w:tcPr>
            <w:tcW w:w="0" w:type="auto"/>
          </w:tcPr>
          <w:p w14:paraId="70578465" w14:textId="7777777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支持多用户同时提交信息</w:t>
            </w:r>
          </w:p>
        </w:tc>
      </w:tr>
    </w:tbl>
    <w:p w14:paraId="447F41C7" w14:textId="77777777" w:rsidR="00E64146" w:rsidRDefault="00E64146" w:rsidP="00876546"/>
    <w:p w14:paraId="026F0584" w14:textId="49C6E60E" w:rsidR="00876546" w:rsidRPr="00E6503D" w:rsidRDefault="00876546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每日信息申报业务场景分析：</w:t>
      </w:r>
    </w:p>
    <w:p w14:paraId="6E7478E8" w14:textId="77777777" w:rsidR="00E64146" w:rsidRDefault="00E64146" w:rsidP="00E64146">
      <w:pPr>
        <w:ind w:firstLineChars="350" w:firstLine="735"/>
      </w:pPr>
    </w:p>
    <w:p w14:paraId="65694E37" w14:textId="77777777" w:rsidR="00876546" w:rsidRDefault="00876546" w:rsidP="004F4D2C">
      <w:pPr>
        <w:jc w:val="center"/>
      </w:pPr>
      <w:r>
        <w:rPr>
          <w:noProof/>
        </w:rPr>
        <w:drawing>
          <wp:inline distT="0" distB="0" distL="0" distR="0" wp14:anchorId="2582F966" wp14:editId="1C5F0361">
            <wp:extent cx="4129274" cy="352425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6414" cy="35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8D24" w14:textId="77777777" w:rsidR="00876546" w:rsidRDefault="00876546" w:rsidP="00876546"/>
    <w:p w14:paraId="28356CE8" w14:textId="66E5FC8D" w:rsidR="00876546" w:rsidRDefault="0044044C" w:rsidP="00876546">
      <w:pPr>
        <w:rPr>
          <w:rFonts w:ascii="黑体" w:eastAsia="黑体" w:hAnsi="黑体"/>
          <w:sz w:val="24"/>
          <w:szCs w:val="24"/>
        </w:rPr>
      </w:pPr>
      <w:r w:rsidRPr="004F4D2C">
        <w:rPr>
          <w:rFonts w:ascii="黑体" w:eastAsia="黑体" w:hAnsi="黑体" w:hint="eastAsia"/>
          <w:sz w:val="24"/>
          <w:szCs w:val="24"/>
        </w:rPr>
        <w:t>（3）进出校业务</w:t>
      </w:r>
    </w:p>
    <w:p w14:paraId="201697A0" w14:textId="77777777" w:rsidR="00FA61CB" w:rsidRPr="004F4D2C" w:rsidRDefault="00FA61CB" w:rsidP="00876546">
      <w:pPr>
        <w:rPr>
          <w:rFonts w:ascii="黑体" w:eastAsia="黑体" w:hAnsi="黑体"/>
          <w:sz w:val="24"/>
          <w:szCs w:val="24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896"/>
        <w:gridCol w:w="5736"/>
      </w:tblGrid>
      <w:tr w:rsidR="00876546" w:rsidRPr="00E6503D" w14:paraId="5AC71D62" w14:textId="77777777" w:rsidTr="004F4D2C">
        <w:trPr>
          <w:jc w:val="center"/>
        </w:trPr>
        <w:tc>
          <w:tcPr>
            <w:tcW w:w="0" w:type="auto"/>
          </w:tcPr>
          <w:p w14:paraId="249FB70E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0" w:type="auto"/>
          </w:tcPr>
          <w:p w14:paraId="1E3E6576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进出校</w:t>
            </w:r>
          </w:p>
        </w:tc>
      </w:tr>
      <w:tr w:rsidR="00876546" w:rsidRPr="00E6503D" w14:paraId="6EA7577D" w14:textId="77777777" w:rsidTr="004F4D2C">
        <w:trPr>
          <w:jc w:val="center"/>
        </w:trPr>
        <w:tc>
          <w:tcPr>
            <w:tcW w:w="0" w:type="auto"/>
          </w:tcPr>
          <w:p w14:paraId="23BF1750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实现名称</w:t>
            </w:r>
          </w:p>
        </w:tc>
        <w:tc>
          <w:tcPr>
            <w:tcW w:w="0" w:type="auto"/>
          </w:tcPr>
          <w:p w14:paraId="74EE2250" w14:textId="1B36DDBA" w:rsidR="00876546" w:rsidRPr="00E6503D" w:rsidRDefault="001D3AC2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a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skOut.jsp</w:t>
            </w:r>
          </w:p>
        </w:tc>
      </w:tr>
      <w:tr w:rsidR="00876546" w:rsidRPr="00E6503D" w14:paraId="3F1FB430" w14:textId="77777777" w:rsidTr="004F4D2C">
        <w:trPr>
          <w:jc w:val="center"/>
        </w:trPr>
        <w:tc>
          <w:tcPr>
            <w:tcW w:w="0" w:type="auto"/>
          </w:tcPr>
          <w:p w14:paraId="24D43D24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用例描述</w:t>
            </w:r>
          </w:p>
        </w:tc>
        <w:tc>
          <w:tcPr>
            <w:tcW w:w="0" w:type="auto"/>
          </w:tcPr>
          <w:p w14:paraId="7D3A42C0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用户通过</w:t>
            </w:r>
          </w:p>
        </w:tc>
      </w:tr>
      <w:tr w:rsidR="00876546" w:rsidRPr="00E6503D" w14:paraId="5C9E3F50" w14:textId="77777777" w:rsidTr="004F4D2C">
        <w:trPr>
          <w:jc w:val="center"/>
        </w:trPr>
        <w:tc>
          <w:tcPr>
            <w:tcW w:w="0" w:type="auto"/>
          </w:tcPr>
          <w:p w14:paraId="3E5079C4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0" w:type="auto"/>
          </w:tcPr>
          <w:p w14:paraId="305C365C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用户通过此用例申请并确认出入校</w:t>
            </w:r>
          </w:p>
        </w:tc>
      </w:tr>
      <w:tr w:rsidR="00876546" w:rsidRPr="00E6503D" w14:paraId="60B9B4A3" w14:textId="77777777" w:rsidTr="004F4D2C">
        <w:trPr>
          <w:jc w:val="center"/>
        </w:trPr>
        <w:tc>
          <w:tcPr>
            <w:tcW w:w="0" w:type="auto"/>
          </w:tcPr>
          <w:p w14:paraId="3DEFBC60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0" w:type="auto"/>
          </w:tcPr>
          <w:p w14:paraId="311A8053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用户登录界面，通过验证</w:t>
            </w:r>
          </w:p>
        </w:tc>
      </w:tr>
      <w:tr w:rsidR="00876546" w:rsidRPr="00E6503D" w14:paraId="05F7A4E8" w14:textId="77777777" w:rsidTr="00674F21">
        <w:trPr>
          <w:jc w:val="center"/>
        </w:trPr>
        <w:tc>
          <w:tcPr>
            <w:tcW w:w="0" w:type="auto"/>
            <w:vAlign w:val="center"/>
          </w:tcPr>
          <w:p w14:paraId="4F53ABCD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0" w:type="auto"/>
          </w:tcPr>
          <w:p w14:paraId="57F2C87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申请出校</w:t>
            </w:r>
          </w:p>
          <w:p w14:paraId="180153C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确认返校</w:t>
            </w:r>
          </w:p>
        </w:tc>
      </w:tr>
      <w:tr w:rsidR="00876546" w:rsidRPr="00E6503D" w14:paraId="077C2236" w14:textId="77777777" w:rsidTr="00674F21">
        <w:trPr>
          <w:jc w:val="center"/>
        </w:trPr>
        <w:tc>
          <w:tcPr>
            <w:tcW w:w="0" w:type="auto"/>
            <w:vAlign w:val="center"/>
          </w:tcPr>
          <w:p w14:paraId="087E00D2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主事件流</w:t>
            </w:r>
          </w:p>
        </w:tc>
        <w:tc>
          <w:tcPr>
            <w:tcW w:w="0" w:type="auto"/>
          </w:tcPr>
          <w:p w14:paraId="64F2360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用户选择申请出校，计算机显示申请界面</w:t>
            </w:r>
          </w:p>
          <w:p w14:paraId="3B0F9E28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用户选择确认返校，计算机显示确认返校信息界面</w:t>
            </w:r>
          </w:p>
          <w:p w14:paraId="613348C9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计算机执行后置条件，用例结束</w:t>
            </w:r>
          </w:p>
        </w:tc>
      </w:tr>
      <w:tr w:rsidR="00876546" w:rsidRPr="00E6503D" w14:paraId="2779B8B5" w14:textId="77777777" w:rsidTr="00674F21">
        <w:trPr>
          <w:jc w:val="center"/>
        </w:trPr>
        <w:tc>
          <w:tcPr>
            <w:tcW w:w="0" w:type="auto"/>
            <w:vAlign w:val="center"/>
          </w:tcPr>
          <w:p w14:paraId="40392744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备选事件流</w:t>
            </w:r>
          </w:p>
        </w:tc>
        <w:tc>
          <w:tcPr>
            <w:tcW w:w="0" w:type="auto"/>
          </w:tcPr>
          <w:p w14:paraId="6BA437A3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a用户申请出校信息未完成所有必填项</w:t>
            </w:r>
          </w:p>
          <w:p w14:paraId="15F7638D" w14:textId="7DAB03E9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lastRenderedPageBreak/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1.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拒绝申请出校</w:t>
            </w:r>
          </w:p>
          <w:p w14:paraId="4EB2CB19" w14:textId="40F61D34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2.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提示申请信息不完整，用例结束</w:t>
            </w:r>
          </w:p>
          <w:p w14:paraId="3C2664BC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a用户未成功申请出校，选择核实返校信息</w:t>
            </w:r>
          </w:p>
          <w:p w14:paraId="27F3544B" w14:textId="59E84DA1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1.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拒绝访问</w:t>
            </w:r>
          </w:p>
          <w:p w14:paraId="3CF58C7A" w14:textId="02DB6CEC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2.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提示未申请出校，用例结束</w:t>
            </w:r>
          </w:p>
          <w:p w14:paraId="331AE5E2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a用户返校信息填写不完整</w:t>
            </w:r>
          </w:p>
          <w:p w14:paraId="29F1E678" w14:textId="6C54A1F9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1.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拒绝确认返校</w:t>
            </w:r>
          </w:p>
          <w:p w14:paraId="40235B7E" w14:textId="1C12A45A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2.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提示返校信息不完整，用例结束</w:t>
            </w:r>
          </w:p>
        </w:tc>
      </w:tr>
      <w:tr w:rsidR="00876546" w:rsidRPr="00E6503D" w14:paraId="0900F836" w14:textId="77777777" w:rsidTr="004F4D2C">
        <w:trPr>
          <w:jc w:val="center"/>
        </w:trPr>
        <w:tc>
          <w:tcPr>
            <w:tcW w:w="0" w:type="auto"/>
          </w:tcPr>
          <w:p w14:paraId="03AFB99F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业务规则</w:t>
            </w:r>
          </w:p>
        </w:tc>
        <w:tc>
          <w:tcPr>
            <w:tcW w:w="0" w:type="auto"/>
          </w:tcPr>
          <w:p w14:paraId="0770AF4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根据实际情况填写出入校信息</w:t>
            </w:r>
          </w:p>
        </w:tc>
      </w:tr>
      <w:tr w:rsidR="00876546" w:rsidRPr="00E6503D" w14:paraId="7288FCA9" w14:textId="77777777" w:rsidTr="004F4D2C">
        <w:trPr>
          <w:jc w:val="center"/>
        </w:trPr>
        <w:tc>
          <w:tcPr>
            <w:tcW w:w="0" w:type="auto"/>
          </w:tcPr>
          <w:p w14:paraId="053ED2B0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设计的业务实体</w:t>
            </w:r>
          </w:p>
        </w:tc>
        <w:tc>
          <w:tcPr>
            <w:tcW w:w="0" w:type="auto"/>
          </w:tcPr>
          <w:p w14:paraId="56255DB6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申请出校表单、确认返校表单</w:t>
            </w:r>
          </w:p>
        </w:tc>
      </w:tr>
      <w:tr w:rsidR="00876546" w:rsidRPr="00E6503D" w14:paraId="6A317595" w14:textId="77777777" w:rsidTr="004F4D2C">
        <w:trPr>
          <w:jc w:val="center"/>
        </w:trPr>
        <w:tc>
          <w:tcPr>
            <w:tcW w:w="0" w:type="auto"/>
          </w:tcPr>
          <w:p w14:paraId="0C51CEAB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非功能性需求</w:t>
            </w:r>
          </w:p>
        </w:tc>
        <w:tc>
          <w:tcPr>
            <w:tcW w:w="0" w:type="auto"/>
          </w:tcPr>
          <w:p w14:paraId="39721F8F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支持多用户同时填写</w:t>
            </w:r>
          </w:p>
        </w:tc>
      </w:tr>
    </w:tbl>
    <w:p w14:paraId="70F4D245" w14:textId="77777777" w:rsidR="00FA61CB" w:rsidRDefault="00FA61CB" w:rsidP="00876546"/>
    <w:p w14:paraId="6110986B" w14:textId="7B339BB9" w:rsidR="00876546" w:rsidRPr="00E6503D" w:rsidRDefault="00876546" w:rsidP="00674F21">
      <w:pPr>
        <w:spacing w:line="360" w:lineRule="auto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出入校业务的场景分析</w:t>
      </w:r>
      <w:r w:rsidR="0044044C" w:rsidRPr="00E6503D">
        <w:rPr>
          <w:rFonts w:ascii="宋体" w:eastAsia="宋体" w:hAnsi="宋体" w:hint="eastAsia"/>
          <w:sz w:val="24"/>
          <w:szCs w:val="24"/>
        </w:rPr>
        <w:t>：</w:t>
      </w:r>
    </w:p>
    <w:p w14:paraId="05E9EF63" w14:textId="77777777" w:rsidR="00FA61CB" w:rsidRDefault="00FA61CB" w:rsidP="00876546"/>
    <w:p w14:paraId="54B41829" w14:textId="5F7274BE" w:rsidR="00876546" w:rsidRDefault="00876546" w:rsidP="004F4D2C">
      <w:pPr>
        <w:jc w:val="center"/>
      </w:pPr>
      <w:r>
        <w:rPr>
          <w:noProof/>
        </w:rPr>
        <w:drawing>
          <wp:inline distT="0" distB="0" distL="0" distR="0" wp14:anchorId="0AD3C3C2" wp14:editId="28E4BB53">
            <wp:extent cx="4027555" cy="3721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0337" cy="372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64B5" w14:textId="77777777" w:rsidR="00FA61CB" w:rsidRDefault="00FA61CB" w:rsidP="00876546">
      <w:pPr>
        <w:rPr>
          <w:rFonts w:ascii="黑体" w:eastAsia="黑体" w:hAnsi="黑体"/>
          <w:sz w:val="24"/>
          <w:szCs w:val="24"/>
        </w:rPr>
      </w:pPr>
    </w:p>
    <w:p w14:paraId="44F58134" w14:textId="459233D1" w:rsidR="0044044C" w:rsidRDefault="0044044C" w:rsidP="00876546">
      <w:pPr>
        <w:rPr>
          <w:rFonts w:ascii="黑体" w:eastAsia="黑体" w:hAnsi="黑体"/>
          <w:sz w:val="24"/>
          <w:szCs w:val="24"/>
        </w:rPr>
      </w:pPr>
      <w:r w:rsidRPr="004F4D2C">
        <w:rPr>
          <w:rFonts w:ascii="黑体" w:eastAsia="黑体" w:hAnsi="黑体" w:hint="eastAsia"/>
          <w:sz w:val="24"/>
          <w:szCs w:val="24"/>
        </w:rPr>
        <w:t>（4）每日感染情况</w:t>
      </w:r>
    </w:p>
    <w:p w14:paraId="14DABE62" w14:textId="77777777" w:rsidR="00FA61CB" w:rsidRPr="004F4D2C" w:rsidRDefault="00FA61CB" w:rsidP="00876546">
      <w:pPr>
        <w:rPr>
          <w:rFonts w:ascii="黑体" w:eastAsia="黑体" w:hAnsi="黑体"/>
          <w:sz w:val="24"/>
          <w:szCs w:val="24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896"/>
        <w:gridCol w:w="5016"/>
      </w:tblGrid>
      <w:tr w:rsidR="00876546" w:rsidRPr="00E6503D" w14:paraId="4E6F4A43" w14:textId="77777777" w:rsidTr="004F4D2C">
        <w:trPr>
          <w:jc w:val="center"/>
        </w:trPr>
        <w:tc>
          <w:tcPr>
            <w:tcW w:w="0" w:type="auto"/>
          </w:tcPr>
          <w:p w14:paraId="1C0FCE30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0" w:type="auto"/>
          </w:tcPr>
          <w:p w14:paraId="2565D37E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每日感染情况</w:t>
            </w:r>
          </w:p>
        </w:tc>
      </w:tr>
      <w:tr w:rsidR="00876546" w:rsidRPr="00E6503D" w14:paraId="56E9FEC4" w14:textId="77777777" w:rsidTr="004F4D2C">
        <w:trPr>
          <w:jc w:val="center"/>
        </w:trPr>
        <w:tc>
          <w:tcPr>
            <w:tcW w:w="0" w:type="auto"/>
          </w:tcPr>
          <w:p w14:paraId="1E80BCBE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实现名称</w:t>
            </w:r>
          </w:p>
        </w:tc>
        <w:tc>
          <w:tcPr>
            <w:tcW w:w="0" w:type="auto"/>
          </w:tcPr>
          <w:p w14:paraId="4BD574AD" w14:textId="76C9722D" w:rsidR="00876546" w:rsidRPr="00E6503D" w:rsidRDefault="00C274F1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c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urrentSituation.jsp</w:t>
            </w:r>
          </w:p>
        </w:tc>
      </w:tr>
      <w:tr w:rsidR="00876546" w:rsidRPr="00E6503D" w14:paraId="511B2F47" w14:textId="77777777" w:rsidTr="00674F21">
        <w:trPr>
          <w:jc w:val="center"/>
        </w:trPr>
        <w:tc>
          <w:tcPr>
            <w:tcW w:w="0" w:type="auto"/>
            <w:vAlign w:val="center"/>
          </w:tcPr>
          <w:p w14:paraId="69DF90F3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用例描述</w:t>
            </w:r>
          </w:p>
        </w:tc>
        <w:tc>
          <w:tcPr>
            <w:tcW w:w="0" w:type="auto"/>
          </w:tcPr>
          <w:p w14:paraId="40C89BC2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用户通过此用例查看全国和学校新冠感染情况</w:t>
            </w:r>
          </w:p>
          <w:p w14:paraId="6B0C4760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管理员通过此用例修改感染数据</w:t>
            </w:r>
          </w:p>
        </w:tc>
      </w:tr>
      <w:tr w:rsidR="00876546" w:rsidRPr="00E6503D" w14:paraId="353C2F20" w14:textId="77777777" w:rsidTr="004F4D2C">
        <w:trPr>
          <w:jc w:val="center"/>
        </w:trPr>
        <w:tc>
          <w:tcPr>
            <w:tcW w:w="0" w:type="auto"/>
          </w:tcPr>
          <w:p w14:paraId="1AF184F2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0" w:type="auto"/>
          </w:tcPr>
          <w:p w14:paraId="3E85FCB3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用户、管理员</w:t>
            </w:r>
          </w:p>
        </w:tc>
      </w:tr>
      <w:tr w:rsidR="00876546" w:rsidRPr="00E6503D" w14:paraId="07010D95" w14:textId="77777777" w:rsidTr="004F4D2C">
        <w:trPr>
          <w:jc w:val="center"/>
        </w:trPr>
        <w:tc>
          <w:tcPr>
            <w:tcW w:w="0" w:type="auto"/>
          </w:tcPr>
          <w:p w14:paraId="60E8BF22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0" w:type="auto"/>
          </w:tcPr>
          <w:p w14:paraId="5BF95364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用户登录界面，通过验证</w:t>
            </w:r>
          </w:p>
        </w:tc>
      </w:tr>
      <w:tr w:rsidR="00876546" w:rsidRPr="00E6503D" w14:paraId="3FB561D9" w14:textId="77777777" w:rsidTr="004F4D2C">
        <w:trPr>
          <w:jc w:val="center"/>
        </w:trPr>
        <w:tc>
          <w:tcPr>
            <w:tcW w:w="0" w:type="auto"/>
          </w:tcPr>
          <w:p w14:paraId="4E72AFF8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0" w:type="auto"/>
          </w:tcPr>
          <w:p w14:paraId="20D5A8B1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查看每日感染情况</w:t>
            </w:r>
          </w:p>
        </w:tc>
      </w:tr>
      <w:tr w:rsidR="00876546" w:rsidRPr="00E6503D" w14:paraId="3BB1E5A8" w14:textId="77777777" w:rsidTr="00674F21">
        <w:trPr>
          <w:jc w:val="center"/>
        </w:trPr>
        <w:tc>
          <w:tcPr>
            <w:tcW w:w="0" w:type="auto"/>
            <w:vAlign w:val="center"/>
          </w:tcPr>
          <w:p w14:paraId="2C77899D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主事件流</w:t>
            </w:r>
          </w:p>
        </w:tc>
        <w:tc>
          <w:tcPr>
            <w:tcW w:w="0" w:type="auto"/>
          </w:tcPr>
          <w:p w14:paraId="00E72654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用户进入系统，计算机自动显示感染情况</w:t>
            </w:r>
          </w:p>
          <w:p w14:paraId="3EB61345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管理选择更改数据，计算机显示更改界面</w:t>
            </w:r>
          </w:p>
          <w:p w14:paraId="6A0E2517" w14:textId="024DA810" w:rsidR="00876546" w:rsidRPr="00E6503D" w:rsidRDefault="00674F21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3</w:t>
            </w:r>
            <w:r w:rsidR="00876546"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="00876546" w:rsidRPr="00E6503D">
              <w:rPr>
                <w:rFonts w:ascii="宋体" w:eastAsia="宋体" w:hAnsi="宋体" w:hint="eastAsia"/>
                <w:sz w:val="24"/>
                <w:szCs w:val="24"/>
              </w:rPr>
              <w:t>管理员确认更改数据，计算机更新数据</w:t>
            </w:r>
          </w:p>
        </w:tc>
      </w:tr>
      <w:tr w:rsidR="00876546" w:rsidRPr="00E6503D" w14:paraId="2989F5C6" w14:textId="77777777" w:rsidTr="00674F21">
        <w:trPr>
          <w:jc w:val="center"/>
        </w:trPr>
        <w:tc>
          <w:tcPr>
            <w:tcW w:w="0" w:type="auto"/>
            <w:vAlign w:val="center"/>
          </w:tcPr>
          <w:p w14:paraId="32C43300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备选事件流</w:t>
            </w:r>
          </w:p>
        </w:tc>
        <w:tc>
          <w:tcPr>
            <w:tcW w:w="0" w:type="auto"/>
          </w:tcPr>
          <w:p w14:paraId="2BE5601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a抓包数据出现异常</w:t>
            </w:r>
          </w:p>
          <w:p w14:paraId="19A42B13" w14:textId="2992C253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1.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拒绝更新</w:t>
            </w:r>
          </w:p>
          <w:p w14:paraId="4A152DC7" w14:textId="6F1CFF69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2.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提示异常信息，用例结束</w:t>
            </w:r>
          </w:p>
        </w:tc>
      </w:tr>
      <w:tr w:rsidR="00876546" w:rsidRPr="00E6503D" w14:paraId="28CBABB3" w14:textId="77777777" w:rsidTr="004F4D2C">
        <w:trPr>
          <w:jc w:val="center"/>
        </w:trPr>
        <w:tc>
          <w:tcPr>
            <w:tcW w:w="0" w:type="auto"/>
          </w:tcPr>
          <w:p w14:paraId="2CA67589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业务规则</w:t>
            </w:r>
          </w:p>
        </w:tc>
        <w:tc>
          <w:tcPr>
            <w:tcW w:w="0" w:type="auto"/>
          </w:tcPr>
          <w:p w14:paraId="08F7E2FD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管理员根据官方发布信息更新数据</w:t>
            </w:r>
          </w:p>
        </w:tc>
      </w:tr>
      <w:tr w:rsidR="00876546" w:rsidRPr="00E6503D" w14:paraId="118548E8" w14:textId="77777777" w:rsidTr="004F4D2C">
        <w:trPr>
          <w:jc w:val="center"/>
        </w:trPr>
        <w:tc>
          <w:tcPr>
            <w:tcW w:w="0" w:type="auto"/>
          </w:tcPr>
          <w:p w14:paraId="2886B6D0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设计的业务实体</w:t>
            </w:r>
          </w:p>
        </w:tc>
        <w:tc>
          <w:tcPr>
            <w:tcW w:w="0" w:type="auto"/>
          </w:tcPr>
          <w:p w14:paraId="532019A9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感染数据</w:t>
            </w:r>
          </w:p>
        </w:tc>
      </w:tr>
      <w:tr w:rsidR="00876546" w:rsidRPr="00E6503D" w14:paraId="568248D1" w14:textId="77777777" w:rsidTr="004F4D2C">
        <w:trPr>
          <w:jc w:val="center"/>
        </w:trPr>
        <w:tc>
          <w:tcPr>
            <w:tcW w:w="0" w:type="auto"/>
          </w:tcPr>
          <w:p w14:paraId="414A9DF5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非功能性需求</w:t>
            </w:r>
          </w:p>
        </w:tc>
        <w:tc>
          <w:tcPr>
            <w:tcW w:w="0" w:type="auto"/>
          </w:tcPr>
          <w:p w14:paraId="669AAA40" w14:textId="7777777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2463B9D2" w14:textId="77777777" w:rsidR="00FA61CB" w:rsidRDefault="00FA61CB" w:rsidP="00876546"/>
    <w:p w14:paraId="5F306585" w14:textId="20DC68DC" w:rsidR="00876546" w:rsidRPr="00E6503D" w:rsidRDefault="00876546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查看每日感染情况业务的场景分析</w:t>
      </w:r>
      <w:r w:rsidR="0044044C" w:rsidRPr="00E6503D">
        <w:rPr>
          <w:rFonts w:ascii="宋体" w:eastAsia="宋体" w:hAnsi="宋体" w:hint="eastAsia"/>
          <w:sz w:val="24"/>
          <w:szCs w:val="24"/>
        </w:rPr>
        <w:t>：</w:t>
      </w:r>
    </w:p>
    <w:p w14:paraId="42AF82E8" w14:textId="77777777" w:rsidR="00FA61CB" w:rsidRDefault="00FA61CB" w:rsidP="00876546"/>
    <w:p w14:paraId="5EB39939" w14:textId="570AE39B" w:rsidR="00876546" w:rsidRDefault="0048524B" w:rsidP="00055980">
      <w:pPr>
        <w:jc w:val="center"/>
      </w:pPr>
      <w:r>
        <w:rPr>
          <w:noProof/>
        </w:rPr>
        <w:drawing>
          <wp:inline distT="0" distB="0" distL="0" distR="0" wp14:anchorId="57CA9077" wp14:editId="414CB77D">
            <wp:extent cx="4135964" cy="34353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每日感染数据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447" cy="34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1553" w14:textId="77777777" w:rsidR="00FA61CB" w:rsidRDefault="00FA61CB" w:rsidP="00876546">
      <w:pPr>
        <w:rPr>
          <w:rFonts w:ascii="黑体" w:eastAsia="黑体" w:hAnsi="黑体"/>
          <w:sz w:val="24"/>
          <w:szCs w:val="24"/>
        </w:rPr>
      </w:pPr>
    </w:p>
    <w:p w14:paraId="6C813195" w14:textId="45890691" w:rsidR="0044044C" w:rsidRDefault="0044044C" w:rsidP="00876546">
      <w:pPr>
        <w:rPr>
          <w:rFonts w:ascii="黑体" w:eastAsia="黑体" w:hAnsi="黑体"/>
          <w:sz w:val="24"/>
          <w:szCs w:val="24"/>
        </w:rPr>
      </w:pPr>
      <w:r w:rsidRPr="00055980">
        <w:rPr>
          <w:rFonts w:ascii="黑体" w:eastAsia="黑体" w:hAnsi="黑体" w:hint="eastAsia"/>
          <w:sz w:val="24"/>
          <w:szCs w:val="24"/>
        </w:rPr>
        <w:t>（5）查看用户运动轨迹</w:t>
      </w:r>
    </w:p>
    <w:p w14:paraId="34CDB46E" w14:textId="77777777" w:rsidR="00FA61CB" w:rsidRPr="00055980" w:rsidRDefault="00FA61CB" w:rsidP="00876546">
      <w:pPr>
        <w:rPr>
          <w:rFonts w:ascii="黑体" w:eastAsia="黑体" w:hAnsi="黑体"/>
          <w:sz w:val="24"/>
          <w:szCs w:val="24"/>
        </w:rPr>
      </w:pPr>
    </w:p>
    <w:tbl>
      <w:tblPr>
        <w:tblStyle w:val="a7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876546" w:rsidRPr="00E6503D" w14:paraId="25E3F02B" w14:textId="77777777" w:rsidTr="00674F21">
        <w:tc>
          <w:tcPr>
            <w:tcW w:w="1980" w:type="dxa"/>
          </w:tcPr>
          <w:p w14:paraId="2B0A0DDA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6316" w:type="dxa"/>
          </w:tcPr>
          <w:p w14:paraId="3BC23E7C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查看用户运动轨迹</w:t>
            </w:r>
          </w:p>
        </w:tc>
      </w:tr>
      <w:tr w:rsidR="00876546" w:rsidRPr="00E6503D" w14:paraId="56439F42" w14:textId="77777777" w:rsidTr="00674F21">
        <w:tc>
          <w:tcPr>
            <w:tcW w:w="1980" w:type="dxa"/>
          </w:tcPr>
          <w:p w14:paraId="34816249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实现名称</w:t>
            </w:r>
          </w:p>
        </w:tc>
        <w:tc>
          <w:tcPr>
            <w:tcW w:w="6316" w:type="dxa"/>
          </w:tcPr>
          <w:p w14:paraId="62A45AFE" w14:textId="0F6BC6EC" w:rsidR="00876546" w:rsidRPr="00E6503D" w:rsidRDefault="00C274F1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/>
                <w:sz w:val="24"/>
                <w:szCs w:val="24"/>
              </w:rPr>
              <w:t>track.jsp</w:t>
            </w:r>
          </w:p>
        </w:tc>
      </w:tr>
      <w:tr w:rsidR="00876546" w:rsidRPr="00E6503D" w14:paraId="69E218C1" w14:textId="77777777" w:rsidTr="00674F21">
        <w:tc>
          <w:tcPr>
            <w:tcW w:w="1980" w:type="dxa"/>
          </w:tcPr>
          <w:p w14:paraId="7B4190C6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用例描述</w:t>
            </w:r>
          </w:p>
        </w:tc>
        <w:tc>
          <w:tcPr>
            <w:tcW w:w="6316" w:type="dxa"/>
          </w:tcPr>
          <w:p w14:paraId="1D5BE80E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管理员通过此用例查看用户运动轨迹</w:t>
            </w:r>
          </w:p>
        </w:tc>
      </w:tr>
      <w:tr w:rsidR="00876546" w:rsidRPr="00E6503D" w14:paraId="7309ADC4" w14:textId="77777777" w:rsidTr="00674F21">
        <w:tc>
          <w:tcPr>
            <w:tcW w:w="1980" w:type="dxa"/>
          </w:tcPr>
          <w:p w14:paraId="21DCA2BF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6316" w:type="dxa"/>
          </w:tcPr>
          <w:p w14:paraId="285C2BD1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</w:t>
            </w:r>
          </w:p>
        </w:tc>
      </w:tr>
      <w:tr w:rsidR="00876546" w:rsidRPr="00E6503D" w14:paraId="0EF8F2D5" w14:textId="77777777" w:rsidTr="00674F21">
        <w:tc>
          <w:tcPr>
            <w:tcW w:w="1980" w:type="dxa"/>
          </w:tcPr>
          <w:p w14:paraId="555C24EC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6316" w:type="dxa"/>
          </w:tcPr>
          <w:p w14:paraId="4B01612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用户登录界面，通过验证</w:t>
            </w:r>
          </w:p>
        </w:tc>
      </w:tr>
      <w:tr w:rsidR="00876546" w:rsidRPr="00E6503D" w14:paraId="5A9D70FB" w14:textId="77777777" w:rsidTr="00674F21">
        <w:tc>
          <w:tcPr>
            <w:tcW w:w="1980" w:type="dxa"/>
          </w:tcPr>
          <w:p w14:paraId="7F888ACD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6316" w:type="dxa"/>
          </w:tcPr>
          <w:p w14:paraId="3441C7DE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查看用户运动轨迹</w:t>
            </w:r>
          </w:p>
        </w:tc>
      </w:tr>
      <w:tr w:rsidR="00876546" w:rsidRPr="00E6503D" w14:paraId="12768C60" w14:textId="77777777" w:rsidTr="00674F21">
        <w:tc>
          <w:tcPr>
            <w:tcW w:w="1980" w:type="dxa"/>
          </w:tcPr>
          <w:p w14:paraId="65042526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主事件流</w:t>
            </w:r>
          </w:p>
        </w:tc>
        <w:tc>
          <w:tcPr>
            <w:tcW w:w="6316" w:type="dxa"/>
          </w:tcPr>
          <w:p w14:paraId="6B120615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管理员选择特定用户，计算机显示该用户的运动轨迹</w:t>
            </w:r>
          </w:p>
          <w:p w14:paraId="2D804752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管理员选择轨迹显示范围，计算机显示不同范围的轨迹</w:t>
            </w:r>
          </w:p>
          <w:p w14:paraId="2D3CD9A6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/>
                <w:sz w:val="24"/>
                <w:szCs w:val="24"/>
              </w:rPr>
              <w:t>3.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计算机执行后置条件，用例结束</w:t>
            </w:r>
          </w:p>
        </w:tc>
      </w:tr>
      <w:tr w:rsidR="00876546" w:rsidRPr="00E6503D" w14:paraId="0FCA57D3" w14:textId="77777777" w:rsidTr="00674F21">
        <w:tc>
          <w:tcPr>
            <w:tcW w:w="1980" w:type="dxa"/>
          </w:tcPr>
          <w:p w14:paraId="68F3F4E5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备选事件流</w:t>
            </w:r>
          </w:p>
        </w:tc>
        <w:tc>
          <w:tcPr>
            <w:tcW w:w="6316" w:type="dxa"/>
          </w:tcPr>
          <w:p w14:paraId="7206F3F8" w14:textId="6286548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  <w:tr w:rsidR="00876546" w:rsidRPr="00E6503D" w14:paraId="4C34B709" w14:textId="77777777" w:rsidTr="00674F21">
        <w:tc>
          <w:tcPr>
            <w:tcW w:w="1980" w:type="dxa"/>
          </w:tcPr>
          <w:p w14:paraId="6097EE53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业务规则</w:t>
            </w:r>
          </w:p>
        </w:tc>
        <w:tc>
          <w:tcPr>
            <w:tcW w:w="6316" w:type="dxa"/>
          </w:tcPr>
          <w:p w14:paraId="3F9EDA9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管理员可以根据需求选择特定用户的运动轨迹</w:t>
            </w:r>
          </w:p>
        </w:tc>
      </w:tr>
      <w:tr w:rsidR="00876546" w:rsidRPr="00E6503D" w14:paraId="6FF8E70E" w14:textId="77777777" w:rsidTr="00674F21">
        <w:tc>
          <w:tcPr>
            <w:tcW w:w="1980" w:type="dxa"/>
          </w:tcPr>
          <w:p w14:paraId="1D5EA87E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设计的业务实体</w:t>
            </w:r>
          </w:p>
        </w:tc>
        <w:tc>
          <w:tcPr>
            <w:tcW w:w="6316" w:type="dxa"/>
          </w:tcPr>
          <w:p w14:paraId="5372A38B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运动轨迹</w:t>
            </w:r>
          </w:p>
        </w:tc>
      </w:tr>
      <w:tr w:rsidR="00876546" w:rsidRPr="00E6503D" w14:paraId="52F4FAD0" w14:textId="77777777" w:rsidTr="00674F21">
        <w:tc>
          <w:tcPr>
            <w:tcW w:w="1980" w:type="dxa"/>
          </w:tcPr>
          <w:p w14:paraId="3AC502F1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非功能性需求</w:t>
            </w:r>
          </w:p>
        </w:tc>
        <w:tc>
          <w:tcPr>
            <w:tcW w:w="6316" w:type="dxa"/>
          </w:tcPr>
          <w:p w14:paraId="330E9EF5" w14:textId="7777777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6CC3F711" w14:textId="77777777" w:rsidR="00FA61CB" w:rsidRDefault="00876546" w:rsidP="00FA61CB">
      <w:pPr>
        <w:ind w:left="525" w:hangingChars="250" w:hanging="525"/>
      </w:pPr>
      <w:r>
        <w:br w:type="textWrapping" w:clear="all"/>
      </w:r>
    </w:p>
    <w:p w14:paraId="1B46E74A" w14:textId="34EA420F" w:rsidR="00876546" w:rsidRPr="00E6503D" w:rsidRDefault="00876546" w:rsidP="00674F21">
      <w:pPr>
        <w:spacing w:line="360" w:lineRule="auto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查看用户运动轨迹业务的场景分析</w:t>
      </w:r>
      <w:r w:rsidR="0044044C" w:rsidRPr="00E6503D">
        <w:rPr>
          <w:rFonts w:ascii="宋体" w:eastAsia="宋体" w:hAnsi="宋体" w:hint="eastAsia"/>
          <w:sz w:val="24"/>
          <w:szCs w:val="24"/>
        </w:rPr>
        <w:t>：</w:t>
      </w:r>
    </w:p>
    <w:p w14:paraId="19F50F18" w14:textId="77777777" w:rsidR="00FA61CB" w:rsidRDefault="00FA61CB" w:rsidP="00FA61CB">
      <w:pPr>
        <w:ind w:left="525" w:hangingChars="250" w:hanging="525"/>
      </w:pPr>
    </w:p>
    <w:p w14:paraId="0A23C0AD" w14:textId="5AD0EAB4" w:rsidR="00876546" w:rsidRDefault="002B1253" w:rsidP="00055980">
      <w:pPr>
        <w:jc w:val="center"/>
      </w:pPr>
      <w:r>
        <w:rPr>
          <w:noProof/>
        </w:rPr>
        <w:drawing>
          <wp:inline distT="0" distB="0" distL="0" distR="0" wp14:anchorId="1BC8EC29" wp14:editId="435EF436">
            <wp:extent cx="3936793" cy="1898650"/>
            <wp:effectExtent l="0" t="0" r="698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查看运动轨迹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487" cy="190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2A19" w14:textId="77777777" w:rsidR="00FA61CB" w:rsidRDefault="00FA61CB" w:rsidP="00876546">
      <w:pPr>
        <w:rPr>
          <w:rFonts w:ascii="黑体" w:eastAsia="黑体" w:hAnsi="黑体"/>
          <w:sz w:val="24"/>
          <w:szCs w:val="24"/>
        </w:rPr>
      </w:pPr>
    </w:p>
    <w:p w14:paraId="04123916" w14:textId="7454E0B0" w:rsidR="0044044C" w:rsidRDefault="0044044C" w:rsidP="00876546">
      <w:pPr>
        <w:rPr>
          <w:rFonts w:ascii="黑体" w:eastAsia="黑体" w:hAnsi="黑体"/>
          <w:sz w:val="24"/>
          <w:szCs w:val="24"/>
        </w:rPr>
      </w:pPr>
      <w:r w:rsidRPr="00055980">
        <w:rPr>
          <w:rFonts w:ascii="黑体" w:eastAsia="黑体" w:hAnsi="黑体" w:hint="eastAsia"/>
          <w:sz w:val="24"/>
          <w:szCs w:val="24"/>
        </w:rPr>
        <w:t>（6）查看用户健康信息</w:t>
      </w:r>
    </w:p>
    <w:p w14:paraId="773CB772" w14:textId="77777777" w:rsidR="00FA61CB" w:rsidRPr="00055980" w:rsidRDefault="00FA61CB" w:rsidP="00876546">
      <w:pPr>
        <w:rPr>
          <w:rFonts w:ascii="黑体" w:eastAsia="黑体" w:hAnsi="黑体"/>
          <w:sz w:val="24"/>
          <w:szCs w:val="24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6316"/>
      </w:tblGrid>
      <w:tr w:rsidR="00876546" w:rsidRPr="00E6503D" w14:paraId="2B66F504" w14:textId="77777777" w:rsidTr="00674F21">
        <w:trPr>
          <w:jc w:val="center"/>
        </w:trPr>
        <w:tc>
          <w:tcPr>
            <w:tcW w:w="1980" w:type="dxa"/>
          </w:tcPr>
          <w:p w14:paraId="18A36891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6316" w:type="dxa"/>
          </w:tcPr>
          <w:p w14:paraId="4FEF5399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查看用户健康信息</w:t>
            </w:r>
          </w:p>
        </w:tc>
      </w:tr>
      <w:tr w:rsidR="00876546" w:rsidRPr="00E6503D" w14:paraId="4EB3D58D" w14:textId="77777777" w:rsidTr="00674F21">
        <w:trPr>
          <w:jc w:val="center"/>
        </w:trPr>
        <w:tc>
          <w:tcPr>
            <w:tcW w:w="1980" w:type="dxa"/>
          </w:tcPr>
          <w:p w14:paraId="27D26B87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实现名称</w:t>
            </w:r>
          </w:p>
        </w:tc>
        <w:tc>
          <w:tcPr>
            <w:tcW w:w="6316" w:type="dxa"/>
          </w:tcPr>
          <w:p w14:paraId="4E73E20C" w14:textId="35900277" w:rsidR="00876546" w:rsidRPr="00E6503D" w:rsidRDefault="00C274F1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f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itInfo.jsp</w:t>
            </w:r>
          </w:p>
        </w:tc>
      </w:tr>
      <w:tr w:rsidR="00876546" w:rsidRPr="00E6503D" w14:paraId="47D61E62" w14:textId="77777777" w:rsidTr="00674F21">
        <w:trPr>
          <w:jc w:val="center"/>
        </w:trPr>
        <w:tc>
          <w:tcPr>
            <w:tcW w:w="1980" w:type="dxa"/>
          </w:tcPr>
          <w:p w14:paraId="64147157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用例描述</w:t>
            </w:r>
          </w:p>
        </w:tc>
        <w:tc>
          <w:tcPr>
            <w:tcW w:w="6316" w:type="dxa"/>
          </w:tcPr>
          <w:p w14:paraId="7F4CFEC1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管理员通过此用例查看用户健康信息</w:t>
            </w:r>
          </w:p>
        </w:tc>
      </w:tr>
      <w:tr w:rsidR="00876546" w:rsidRPr="00E6503D" w14:paraId="5A699323" w14:textId="77777777" w:rsidTr="00674F21">
        <w:trPr>
          <w:jc w:val="center"/>
        </w:trPr>
        <w:tc>
          <w:tcPr>
            <w:tcW w:w="1980" w:type="dxa"/>
          </w:tcPr>
          <w:p w14:paraId="7C588192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6316" w:type="dxa"/>
          </w:tcPr>
          <w:p w14:paraId="6A6FB46C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</w:t>
            </w:r>
          </w:p>
        </w:tc>
      </w:tr>
      <w:tr w:rsidR="00876546" w:rsidRPr="00E6503D" w14:paraId="4D8B5BFA" w14:textId="77777777" w:rsidTr="00674F21">
        <w:trPr>
          <w:jc w:val="center"/>
        </w:trPr>
        <w:tc>
          <w:tcPr>
            <w:tcW w:w="1980" w:type="dxa"/>
          </w:tcPr>
          <w:p w14:paraId="1F3E81E1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6316" w:type="dxa"/>
          </w:tcPr>
          <w:p w14:paraId="3C095840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用户登录界面</w:t>
            </w:r>
          </w:p>
        </w:tc>
      </w:tr>
      <w:tr w:rsidR="00876546" w:rsidRPr="00E6503D" w14:paraId="54DFE1A4" w14:textId="77777777" w:rsidTr="00674F21">
        <w:trPr>
          <w:jc w:val="center"/>
        </w:trPr>
        <w:tc>
          <w:tcPr>
            <w:tcW w:w="1980" w:type="dxa"/>
            <w:vAlign w:val="center"/>
          </w:tcPr>
          <w:p w14:paraId="76545FA8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6316" w:type="dxa"/>
          </w:tcPr>
          <w:p w14:paraId="1DE6A812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查看用户健康信息</w:t>
            </w:r>
          </w:p>
          <w:p w14:paraId="34CA6DB7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确认和取消用户身份</w:t>
            </w:r>
          </w:p>
        </w:tc>
      </w:tr>
      <w:tr w:rsidR="00876546" w:rsidRPr="00E6503D" w14:paraId="203FBC0B" w14:textId="77777777" w:rsidTr="00674F21">
        <w:trPr>
          <w:jc w:val="center"/>
        </w:trPr>
        <w:tc>
          <w:tcPr>
            <w:tcW w:w="1980" w:type="dxa"/>
            <w:vAlign w:val="center"/>
          </w:tcPr>
          <w:p w14:paraId="2BE03A74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主事件流</w:t>
            </w:r>
          </w:p>
        </w:tc>
        <w:tc>
          <w:tcPr>
            <w:tcW w:w="6316" w:type="dxa"/>
          </w:tcPr>
          <w:p w14:paraId="542F40DE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管理员选择查看用户信息，计算机显示该用户信息表</w:t>
            </w:r>
          </w:p>
          <w:p w14:paraId="33D85E7D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管理员选择确认用户身份为确诊或疑似，计算机更新用户身份</w:t>
            </w:r>
          </w:p>
          <w:p w14:paraId="0EADB316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管理员选择取消用户特殊身份，计算机更新用户身份</w:t>
            </w:r>
          </w:p>
          <w:p w14:paraId="38BC0605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4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计算机执行后置条件，用例结束</w:t>
            </w:r>
          </w:p>
        </w:tc>
      </w:tr>
      <w:tr w:rsidR="00876546" w:rsidRPr="00E6503D" w14:paraId="154CA90A" w14:textId="77777777" w:rsidTr="00674F21">
        <w:trPr>
          <w:jc w:val="center"/>
        </w:trPr>
        <w:tc>
          <w:tcPr>
            <w:tcW w:w="1980" w:type="dxa"/>
            <w:vAlign w:val="center"/>
          </w:tcPr>
          <w:p w14:paraId="481DBDC0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备选事件流</w:t>
            </w:r>
          </w:p>
        </w:tc>
        <w:tc>
          <w:tcPr>
            <w:tcW w:w="6316" w:type="dxa"/>
          </w:tcPr>
          <w:p w14:paraId="38053ABA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a管理员确认和取消用户特殊身份与实际不符</w:t>
            </w:r>
          </w:p>
          <w:p w14:paraId="3BAAD274" w14:textId="53FC09A5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1.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拒绝更改身份信息</w:t>
            </w:r>
          </w:p>
          <w:p w14:paraId="235880A9" w14:textId="49AC19FA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2.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提示操作有误，用例结束</w:t>
            </w:r>
          </w:p>
        </w:tc>
      </w:tr>
      <w:tr w:rsidR="00876546" w:rsidRPr="00E6503D" w14:paraId="07C5F26C" w14:textId="77777777" w:rsidTr="00674F21">
        <w:trPr>
          <w:jc w:val="center"/>
        </w:trPr>
        <w:tc>
          <w:tcPr>
            <w:tcW w:w="1980" w:type="dxa"/>
          </w:tcPr>
          <w:p w14:paraId="38FDAFB6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业务规则</w:t>
            </w:r>
          </w:p>
        </w:tc>
        <w:tc>
          <w:tcPr>
            <w:tcW w:w="6316" w:type="dxa"/>
          </w:tcPr>
          <w:p w14:paraId="774AB31A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管理员可以根据需求查看特定用户的健康信息</w:t>
            </w:r>
          </w:p>
        </w:tc>
      </w:tr>
      <w:tr w:rsidR="00876546" w:rsidRPr="00E6503D" w14:paraId="70B2AA74" w14:textId="77777777" w:rsidTr="00674F21">
        <w:trPr>
          <w:jc w:val="center"/>
        </w:trPr>
        <w:tc>
          <w:tcPr>
            <w:tcW w:w="1980" w:type="dxa"/>
          </w:tcPr>
          <w:p w14:paraId="4FF1C405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设计的业务实体</w:t>
            </w:r>
          </w:p>
        </w:tc>
        <w:tc>
          <w:tcPr>
            <w:tcW w:w="6316" w:type="dxa"/>
          </w:tcPr>
          <w:p w14:paraId="08F9C2CB" w14:textId="77777777" w:rsidR="00876546" w:rsidRPr="00E6503D" w:rsidRDefault="00876546" w:rsidP="00674F21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健康信息表</w:t>
            </w:r>
          </w:p>
        </w:tc>
      </w:tr>
      <w:tr w:rsidR="00876546" w:rsidRPr="00E6503D" w14:paraId="7DE9D059" w14:textId="77777777" w:rsidTr="00674F21">
        <w:trPr>
          <w:jc w:val="center"/>
        </w:trPr>
        <w:tc>
          <w:tcPr>
            <w:tcW w:w="1980" w:type="dxa"/>
          </w:tcPr>
          <w:p w14:paraId="114213A3" w14:textId="77777777" w:rsidR="00876546" w:rsidRPr="00E6503D" w:rsidRDefault="00876546" w:rsidP="00674F21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非功能性需求</w:t>
            </w:r>
          </w:p>
        </w:tc>
        <w:tc>
          <w:tcPr>
            <w:tcW w:w="6316" w:type="dxa"/>
          </w:tcPr>
          <w:p w14:paraId="2EF8127B" w14:textId="7777777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6558E1C4" w14:textId="77777777" w:rsidR="00FA61CB" w:rsidRDefault="00FA61CB" w:rsidP="00876546"/>
    <w:p w14:paraId="0DEAD41B" w14:textId="1DDA0E9F" w:rsidR="00876546" w:rsidRPr="00E6503D" w:rsidRDefault="00876546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查看用户健康信息业务的场景分析</w:t>
      </w:r>
      <w:r w:rsidR="0044044C" w:rsidRPr="00E6503D">
        <w:rPr>
          <w:rFonts w:ascii="宋体" w:eastAsia="宋体" w:hAnsi="宋体" w:hint="eastAsia"/>
          <w:sz w:val="24"/>
          <w:szCs w:val="24"/>
        </w:rPr>
        <w:t>：</w:t>
      </w:r>
    </w:p>
    <w:p w14:paraId="516FAB40" w14:textId="77777777" w:rsidR="00FA61CB" w:rsidRDefault="00FA61CB" w:rsidP="00876546"/>
    <w:p w14:paraId="04D7C756" w14:textId="05D2F7C9" w:rsidR="00876546" w:rsidRDefault="00876546" w:rsidP="00055980">
      <w:pPr>
        <w:jc w:val="center"/>
      </w:pPr>
      <w:r>
        <w:rPr>
          <w:noProof/>
        </w:rPr>
        <w:lastRenderedPageBreak/>
        <w:drawing>
          <wp:inline distT="0" distB="0" distL="0" distR="0" wp14:anchorId="265B73AB" wp14:editId="7ABA53D2">
            <wp:extent cx="3308350" cy="3890994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3343" cy="38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6453" w14:textId="77777777" w:rsidR="00FA61CB" w:rsidRDefault="00FA61CB" w:rsidP="00876546">
      <w:pPr>
        <w:rPr>
          <w:rFonts w:ascii="黑体" w:eastAsia="黑体" w:hAnsi="黑体"/>
          <w:sz w:val="24"/>
          <w:szCs w:val="24"/>
        </w:rPr>
      </w:pPr>
    </w:p>
    <w:p w14:paraId="09787C57" w14:textId="7E388BB5" w:rsidR="0044044C" w:rsidRDefault="0044044C" w:rsidP="00876546">
      <w:pPr>
        <w:rPr>
          <w:rFonts w:ascii="黑体" w:eastAsia="黑体" w:hAnsi="黑体"/>
          <w:sz w:val="24"/>
          <w:szCs w:val="24"/>
        </w:rPr>
      </w:pPr>
      <w:r w:rsidRPr="00055980">
        <w:rPr>
          <w:rFonts w:ascii="黑体" w:eastAsia="黑体" w:hAnsi="黑体" w:hint="eastAsia"/>
          <w:sz w:val="24"/>
          <w:szCs w:val="24"/>
        </w:rPr>
        <w:t>（7）辅助修改用户信息</w:t>
      </w:r>
    </w:p>
    <w:p w14:paraId="5A548A80" w14:textId="77777777" w:rsidR="00FA61CB" w:rsidRPr="00055980" w:rsidRDefault="00FA61CB" w:rsidP="00876546">
      <w:pPr>
        <w:rPr>
          <w:rFonts w:ascii="黑体" w:eastAsia="黑体" w:hAnsi="黑体"/>
          <w:sz w:val="24"/>
          <w:szCs w:val="24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6316"/>
      </w:tblGrid>
      <w:tr w:rsidR="00876546" w:rsidRPr="00E6503D" w14:paraId="1238FEFA" w14:textId="77777777" w:rsidTr="00D51A0C">
        <w:trPr>
          <w:jc w:val="center"/>
        </w:trPr>
        <w:tc>
          <w:tcPr>
            <w:tcW w:w="1980" w:type="dxa"/>
          </w:tcPr>
          <w:p w14:paraId="6506D235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6316" w:type="dxa"/>
          </w:tcPr>
          <w:p w14:paraId="51BB1C49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辅助修改用户信息</w:t>
            </w:r>
          </w:p>
        </w:tc>
      </w:tr>
      <w:tr w:rsidR="00876546" w:rsidRPr="00E6503D" w14:paraId="0ADDF2B8" w14:textId="77777777" w:rsidTr="00D51A0C">
        <w:trPr>
          <w:jc w:val="center"/>
        </w:trPr>
        <w:tc>
          <w:tcPr>
            <w:tcW w:w="1980" w:type="dxa"/>
          </w:tcPr>
          <w:p w14:paraId="2F9A8A39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实现名称</w:t>
            </w:r>
          </w:p>
        </w:tc>
        <w:tc>
          <w:tcPr>
            <w:tcW w:w="6316" w:type="dxa"/>
          </w:tcPr>
          <w:p w14:paraId="56B57889" w14:textId="3E3D30D6" w:rsidR="00876546" w:rsidRPr="00E6503D" w:rsidRDefault="00C274F1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c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hangeInfo.jsp</w:t>
            </w:r>
          </w:p>
        </w:tc>
      </w:tr>
      <w:tr w:rsidR="00876546" w:rsidRPr="00E6503D" w14:paraId="53AC2911" w14:textId="77777777" w:rsidTr="00D51A0C">
        <w:trPr>
          <w:jc w:val="center"/>
        </w:trPr>
        <w:tc>
          <w:tcPr>
            <w:tcW w:w="1980" w:type="dxa"/>
          </w:tcPr>
          <w:p w14:paraId="7FB5333D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用例描述</w:t>
            </w:r>
          </w:p>
        </w:tc>
        <w:tc>
          <w:tcPr>
            <w:tcW w:w="6316" w:type="dxa"/>
          </w:tcPr>
          <w:p w14:paraId="657BA66A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管理员用过此用例修改用户信息</w:t>
            </w:r>
          </w:p>
        </w:tc>
      </w:tr>
      <w:tr w:rsidR="00876546" w:rsidRPr="00E6503D" w14:paraId="5C326A79" w14:textId="77777777" w:rsidTr="00D51A0C">
        <w:trPr>
          <w:jc w:val="center"/>
        </w:trPr>
        <w:tc>
          <w:tcPr>
            <w:tcW w:w="1980" w:type="dxa"/>
          </w:tcPr>
          <w:p w14:paraId="0EB054FC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6316" w:type="dxa"/>
          </w:tcPr>
          <w:p w14:paraId="1DB8F8ED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</w:t>
            </w:r>
          </w:p>
        </w:tc>
      </w:tr>
      <w:tr w:rsidR="00876546" w:rsidRPr="00E6503D" w14:paraId="0B811A45" w14:textId="77777777" w:rsidTr="00D51A0C">
        <w:trPr>
          <w:jc w:val="center"/>
        </w:trPr>
        <w:tc>
          <w:tcPr>
            <w:tcW w:w="1980" w:type="dxa"/>
          </w:tcPr>
          <w:p w14:paraId="152B7DA6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6316" w:type="dxa"/>
          </w:tcPr>
          <w:p w14:paraId="40800D0A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登录界面</w:t>
            </w:r>
          </w:p>
        </w:tc>
      </w:tr>
      <w:tr w:rsidR="00876546" w:rsidRPr="00E6503D" w14:paraId="081D70BC" w14:textId="77777777" w:rsidTr="00D51A0C">
        <w:trPr>
          <w:jc w:val="center"/>
        </w:trPr>
        <w:tc>
          <w:tcPr>
            <w:tcW w:w="1980" w:type="dxa"/>
            <w:vAlign w:val="center"/>
          </w:tcPr>
          <w:p w14:paraId="72D9702D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6316" w:type="dxa"/>
          </w:tcPr>
          <w:p w14:paraId="1AB16782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修改用户账号、密码</w:t>
            </w:r>
          </w:p>
          <w:p w14:paraId="22DCB521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修改用户填写信息</w:t>
            </w:r>
          </w:p>
        </w:tc>
      </w:tr>
      <w:tr w:rsidR="00876546" w:rsidRPr="00E6503D" w14:paraId="6EFBD722" w14:textId="77777777" w:rsidTr="00D51A0C">
        <w:trPr>
          <w:jc w:val="center"/>
        </w:trPr>
        <w:tc>
          <w:tcPr>
            <w:tcW w:w="1980" w:type="dxa"/>
            <w:vAlign w:val="center"/>
          </w:tcPr>
          <w:p w14:paraId="6C7A832F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主事件流</w:t>
            </w:r>
          </w:p>
        </w:tc>
        <w:tc>
          <w:tcPr>
            <w:tcW w:w="6316" w:type="dxa"/>
          </w:tcPr>
          <w:p w14:paraId="33078654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管理员选择修改用户账号、密码，计算机显示修改界面</w:t>
            </w:r>
          </w:p>
          <w:p w14:paraId="42B91FDA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管理选择修改用户信息，计算机显示修改用户信息界面</w:t>
            </w:r>
          </w:p>
          <w:p w14:paraId="5307D825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计算机执行后置条件，用例结束</w:t>
            </w:r>
          </w:p>
        </w:tc>
      </w:tr>
      <w:tr w:rsidR="00876546" w:rsidRPr="00E6503D" w14:paraId="79DF1D60" w14:textId="77777777" w:rsidTr="00D51A0C">
        <w:trPr>
          <w:jc w:val="center"/>
        </w:trPr>
        <w:tc>
          <w:tcPr>
            <w:tcW w:w="1980" w:type="dxa"/>
          </w:tcPr>
          <w:p w14:paraId="4E792F6F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备选事件流</w:t>
            </w:r>
          </w:p>
        </w:tc>
        <w:tc>
          <w:tcPr>
            <w:tcW w:w="6316" w:type="dxa"/>
          </w:tcPr>
          <w:p w14:paraId="1A1D8760" w14:textId="2838A7C5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  <w:tr w:rsidR="00876546" w:rsidRPr="00E6503D" w14:paraId="0FFB778F" w14:textId="77777777" w:rsidTr="00D51A0C">
        <w:trPr>
          <w:jc w:val="center"/>
        </w:trPr>
        <w:tc>
          <w:tcPr>
            <w:tcW w:w="1980" w:type="dxa"/>
          </w:tcPr>
          <w:p w14:paraId="7F76F238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业务规则</w:t>
            </w:r>
          </w:p>
        </w:tc>
        <w:tc>
          <w:tcPr>
            <w:tcW w:w="6316" w:type="dxa"/>
          </w:tcPr>
          <w:p w14:paraId="11374269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管理员可以根据需求修改用户信息</w:t>
            </w:r>
          </w:p>
        </w:tc>
      </w:tr>
      <w:tr w:rsidR="00876546" w:rsidRPr="00E6503D" w14:paraId="7819C96B" w14:textId="77777777" w:rsidTr="00D51A0C">
        <w:trPr>
          <w:jc w:val="center"/>
        </w:trPr>
        <w:tc>
          <w:tcPr>
            <w:tcW w:w="1980" w:type="dxa"/>
          </w:tcPr>
          <w:p w14:paraId="3D267261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设计的业务实体</w:t>
            </w:r>
          </w:p>
        </w:tc>
        <w:tc>
          <w:tcPr>
            <w:tcW w:w="6316" w:type="dxa"/>
          </w:tcPr>
          <w:p w14:paraId="06FECD61" w14:textId="7777777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  <w:tr w:rsidR="00876546" w:rsidRPr="00E6503D" w14:paraId="01E30560" w14:textId="77777777" w:rsidTr="00D51A0C">
        <w:trPr>
          <w:jc w:val="center"/>
        </w:trPr>
        <w:tc>
          <w:tcPr>
            <w:tcW w:w="1980" w:type="dxa"/>
          </w:tcPr>
          <w:p w14:paraId="1050FD25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非功能性需求</w:t>
            </w:r>
          </w:p>
        </w:tc>
        <w:tc>
          <w:tcPr>
            <w:tcW w:w="6316" w:type="dxa"/>
          </w:tcPr>
          <w:p w14:paraId="0E0C1DE1" w14:textId="7777777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045A0FD5" w14:textId="77777777" w:rsidR="00FA61CB" w:rsidRDefault="00FA61CB" w:rsidP="00876546"/>
    <w:p w14:paraId="7D51F609" w14:textId="0E1E0AF7" w:rsidR="00876546" w:rsidRPr="00E6503D" w:rsidRDefault="00876546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修改用户信息业务的场景分析</w:t>
      </w:r>
    </w:p>
    <w:p w14:paraId="31975C21" w14:textId="77777777" w:rsidR="00FA61CB" w:rsidRDefault="00FA61CB" w:rsidP="00876546"/>
    <w:p w14:paraId="4C58A005" w14:textId="16B632E3" w:rsidR="00876546" w:rsidRDefault="000C053C" w:rsidP="00876546">
      <w:pPr>
        <w:rPr>
          <w:rFonts w:ascii="黑体" w:eastAsia="黑体" w:hAnsi="黑体"/>
          <w:sz w:val="24"/>
          <w:szCs w:val="24"/>
        </w:rPr>
      </w:pPr>
      <w:r w:rsidRPr="00055980">
        <w:rPr>
          <w:rFonts w:ascii="黑体" w:eastAsia="黑体" w:hAnsi="黑体" w:hint="eastAsia"/>
          <w:sz w:val="24"/>
          <w:szCs w:val="24"/>
        </w:rPr>
        <w:t>（8）回复用户信息</w:t>
      </w:r>
    </w:p>
    <w:p w14:paraId="66CADA39" w14:textId="77777777" w:rsidR="00FA61CB" w:rsidRPr="00055980" w:rsidRDefault="00FA61CB" w:rsidP="00876546">
      <w:pPr>
        <w:rPr>
          <w:rFonts w:ascii="黑体" w:eastAsia="黑体" w:hAnsi="黑体"/>
          <w:sz w:val="24"/>
          <w:szCs w:val="24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896"/>
        <w:gridCol w:w="5256"/>
      </w:tblGrid>
      <w:tr w:rsidR="00876546" w:rsidRPr="00E6503D" w14:paraId="2C63AFD3" w14:textId="77777777" w:rsidTr="00055980">
        <w:trPr>
          <w:jc w:val="center"/>
        </w:trPr>
        <w:tc>
          <w:tcPr>
            <w:tcW w:w="0" w:type="auto"/>
          </w:tcPr>
          <w:p w14:paraId="7EFFCE2F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0" w:type="auto"/>
          </w:tcPr>
          <w:p w14:paraId="3695D045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回复用户信息</w:t>
            </w:r>
          </w:p>
        </w:tc>
      </w:tr>
      <w:tr w:rsidR="00876546" w:rsidRPr="00E6503D" w14:paraId="1215D1E7" w14:textId="77777777" w:rsidTr="00055980">
        <w:trPr>
          <w:jc w:val="center"/>
        </w:trPr>
        <w:tc>
          <w:tcPr>
            <w:tcW w:w="0" w:type="auto"/>
          </w:tcPr>
          <w:p w14:paraId="075CF371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实现名称</w:t>
            </w:r>
          </w:p>
        </w:tc>
        <w:tc>
          <w:tcPr>
            <w:tcW w:w="0" w:type="auto"/>
          </w:tcPr>
          <w:p w14:paraId="13F3FBF6" w14:textId="228D2D64" w:rsidR="00876546" w:rsidRPr="00E6503D" w:rsidRDefault="00C274F1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r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eplyInfo.jsp</w:t>
            </w:r>
          </w:p>
        </w:tc>
      </w:tr>
      <w:tr w:rsidR="00876546" w:rsidRPr="00E6503D" w14:paraId="085A3BB0" w14:textId="77777777" w:rsidTr="00055980">
        <w:trPr>
          <w:jc w:val="center"/>
        </w:trPr>
        <w:tc>
          <w:tcPr>
            <w:tcW w:w="0" w:type="auto"/>
          </w:tcPr>
          <w:p w14:paraId="6A2253F9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用例描述</w:t>
            </w:r>
          </w:p>
        </w:tc>
        <w:tc>
          <w:tcPr>
            <w:tcW w:w="0" w:type="auto"/>
          </w:tcPr>
          <w:p w14:paraId="41FC551E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管理员通过此用例回复用户信息</w:t>
            </w:r>
          </w:p>
        </w:tc>
      </w:tr>
      <w:tr w:rsidR="00876546" w:rsidRPr="00E6503D" w14:paraId="45932990" w14:textId="77777777" w:rsidTr="00055980">
        <w:trPr>
          <w:jc w:val="center"/>
        </w:trPr>
        <w:tc>
          <w:tcPr>
            <w:tcW w:w="0" w:type="auto"/>
          </w:tcPr>
          <w:p w14:paraId="08B095F9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0" w:type="auto"/>
          </w:tcPr>
          <w:p w14:paraId="79762C6C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</w:t>
            </w:r>
          </w:p>
        </w:tc>
      </w:tr>
      <w:tr w:rsidR="00876546" w:rsidRPr="00E6503D" w14:paraId="43659380" w14:textId="77777777" w:rsidTr="00055980">
        <w:trPr>
          <w:jc w:val="center"/>
        </w:trPr>
        <w:tc>
          <w:tcPr>
            <w:tcW w:w="0" w:type="auto"/>
          </w:tcPr>
          <w:p w14:paraId="39AE5CBE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0" w:type="auto"/>
          </w:tcPr>
          <w:p w14:paraId="7128C049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登录界面</w:t>
            </w:r>
          </w:p>
        </w:tc>
      </w:tr>
      <w:tr w:rsidR="00876546" w:rsidRPr="00E6503D" w14:paraId="46583B07" w14:textId="77777777" w:rsidTr="00D51A0C">
        <w:trPr>
          <w:jc w:val="center"/>
        </w:trPr>
        <w:tc>
          <w:tcPr>
            <w:tcW w:w="0" w:type="auto"/>
            <w:vAlign w:val="center"/>
          </w:tcPr>
          <w:p w14:paraId="2AD86D64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0" w:type="auto"/>
          </w:tcPr>
          <w:p w14:paraId="4BE971A4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回复用户消息</w:t>
            </w:r>
          </w:p>
          <w:p w14:paraId="55B97206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发送通知</w:t>
            </w:r>
          </w:p>
        </w:tc>
      </w:tr>
      <w:tr w:rsidR="00876546" w:rsidRPr="00E6503D" w14:paraId="22F5988B" w14:textId="77777777" w:rsidTr="00D51A0C">
        <w:trPr>
          <w:jc w:val="center"/>
        </w:trPr>
        <w:tc>
          <w:tcPr>
            <w:tcW w:w="0" w:type="auto"/>
            <w:vAlign w:val="center"/>
          </w:tcPr>
          <w:p w14:paraId="41DD5622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主事件流</w:t>
            </w:r>
          </w:p>
        </w:tc>
        <w:tc>
          <w:tcPr>
            <w:tcW w:w="0" w:type="auto"/>
          </w:tcPr>
          <w:p w14:paraId="633E20FA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用户选择回复用户消息，计算机显示用户消息</w:t>
            </w:r>
          </w:p>
          <w:p w14:paraId="618413B9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用户选择发送通知，计算机显示通知发送框</w:t>
            </w:r>
          </w:p>
        </w:tc>
      </w:tr>
      <w:tr w:rsidR="00876546" w:rsidRPr="00E6503D" w14:paraId="1AFB210A" w14:textId="77777777" w:rsidTr="00D51A0C">
        <w:trPr>
          <w:jc w:val="center"/>
        </w:trPr>
        <w:tc>
          <w:tcPr>
            <w:tcW w:w="0" w:type="auto"/>
            <w:vAlign w:val="center"/>
          </w:tcPr>
          <w:p w14:paraId="42E9DB65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备选事件流</w:t>
            </w:r>
          </w:p>
        </w:tc>
        <w:tc>
          <w:tcPr>
            <w:tcW w:w="0" w:type="auto"/>
          </w:tcPr>
          <w:p w14:paraId="209295CC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>.a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回复消息发送失败</w:t>
            </w:r>
          </w:p>
          <w:p w14:paraId="3289805D" w14:textId="4144DBAA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1.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拒绝发送</w:t>
            </w:r>
          </w:p>
          <w:p w14:paraId="600E2DAD" w14:textId="1FF0527A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E6503D">
              <w:rPr>
                <w:rFonts w:ascii="宋体" w:eastAsia="宋体" w:hAnsi="宋体"/>
                <w:sz w:val="24"/>
                <w:szCs w:val="24"/>
              </w:rPr>
              <w:t xml:space="preserve">    2.</w:t>
            </w:r>
            <w:r w:rsidRPr="00E6503D">
              <w:rPr>
                <w:rFonts w:ascii="宋体" w:eastAsia="宋体" w:hAnsi="宋体" w:hint="eastAsia"/>
                <w:sz w:val="24"/>
                <w:szCs w:val="24"/>
              </w:rPr>
              <w:t>提示发送失败，用例结束</w:t>
            </w:r>
          </w:p>
        </w:tc>
      </w:tr>
      <w:tr w:rsidR="00876546" w:rsidRPr="00E6503D" w14:paraId="2743FDB0" w14:textId="77777777" w:rsidTr="00055980">
        <w:trPr>
          <w:jc w:val="center"/>
        </w:trPr>
        <w:tc>
          <w:tcPr>
            <w:tcW w:w="0" w:type="auto"/>
          </w:tcPr>
          <w:p w14:paraId="2F2F3248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业务规则</w:t>
            </w:r>
          </w:p>
        </w:tc>
        <w:tc>
          <w:tcPr>
            <w:tcW w:w="0" w:type="auto"/>
          </w:tcPr>
          <w:p w14:paraId="40A8D018" w14:textId="77777777" w:rsidR="00876546" w:rsidRPr="00E6503D" w:rsidRDefault="00876546" w:rsidP="00D51A0C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管理员可以根据需求回复用户消息</w:t>
            </w:r>
          </w:p>
        </w:tc>
      </w:tr>
      <w:tr w:rsidR="00876546" w:rsidRPr="00E6503D" w14:paraId="35FDA337" w14:textId="77777777" w:rsidTr="00055980">
        <w:trPr>
          <w:jc w:val="center"/>
        </w:trPr>
        <w:tc>
          <w:tcPr>
            <w:tcW w:w="0" w:type="auto"/>
          </w:tcPr>
          <w:p w14:paraId="76682206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设计的业务实体</w:t>
            </w:r>
          </w:p>
        </w:tc>
        <w:tc>
          <w:tcPr>
            <w:tcW w:w="0" w:type="auto"/>
          </w:tcPr>
          <w:p w14:paraId="13EE3F43" w14:textId="7777777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  <w:tr w:rsidR="00876546" w:rsidRPr="00E6503D" w14:paraId="4B91AE2C" w14:textId="77777777" w:rsidTr="00055980">
        <w:trPr>
          <w:jc w:val="center"/>
        </w:trPr>
        <w:tc>
          <w:tcPr>
            <w:tcW w:w="0" w:type="auto"/>
          </w:tcPr>
          <w:p w14:paraId="5E6B3F75" w14:textId="77777777" w:rsidR="00876546" w:rsidRPr="00E6503D" w:rsidRDefault="00876546" w:rsidP="00D51A0C">
            <w:pPr>
              <w:spacing w:line="360" w:lineRule="auto"/>
              <w:jc w:val="center"/>
              <w:rPr>
                <w:rFonts w:ascii="宋体" w:eastAsia="宋体" w:hAnsi="宋体"/>
                <w:sz w:val="24"/>
                <w:szCs w:val="24"/>
              </w:rPr>
            </w:pPr>
            <w:r w:rsidRPr="00E6503D">
              <w:rPr>
                <w:rFonts w:ascii="宋体" w:eastAsia="宋体" w:hAnsi="宋体" w:hint="eastAsia"/>
                <w:sz w:val="24"/>
                <w:szCs w:val="24"/>
              </w:rPr>
              <w:t>非功能性需求</w:t>
            </w:r>
          </w:p>
        </w:tc>
        <w:tc>
          <w:tcPr>
            <w:tcW w:w="0" w:type="auto"/>
          </w:tcPr>
          <w:p w14:paraId="536E5A79" w14:textId="77777777" w:rsidR="00876546" w:rsidRPr="00E6503D" w:rsidRDefault="00876546" w:rsidP="00E6503D">
            <w:pPr>
              <w:spacing w:line="360" w:lineRule="auto"/>
              <w:ind w:firstLineChars="200" w:firstLine="48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3D69455C" w14:textId="77777777" w:rsidR="00FA61CB" w:rsidRDefault="00FA61CB" w:rsidP="00876546"/>
    <w:p w14:paraId="2ED39C23" w14:textId="0A96A86D" w:rsidR="00876546" w:rsidRPr="00E6503D" w:rsidRDefault="00876546" w:rsidP="00E6503D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E6503D">
        <w:rPr>
          <w:rFonts w:ascii="宋体" w:eastAsia="宋体" w:hAnsi="宋体" w:hint="eastAsia"/>
          <w:sz w:val="24"/>
          <w:szCs w:val="24"/>
        </w:rPr>
        <w:t>回复用户信息业务的场景分析</w:t>
      </w:r>
      <w:r w:rsidR="000C053C" w:rsidRPr="00E6503D">
        <w:rPr>
          <w:rFonts w:ascii="宋体" w:eastAsia="宋体" w:hAnsi="宋体" w:hint="eastAsia"/>
          <w:sz w:val="24"/>
          <w:szCs w:val="24"/>
        </w:rPr>
        <w:t>：</w:t>
      </w:r>
    </w:p>
    <w:p w14:paraId="50C81472" w14:textId="77777777" w:rsidR="00FA61CB" w:rsidRDefault="00FA61CB" w:rsidP="00876546"/>
    <w:p w14:paraId="0719AF81" w14:textId="77777777" w:rsidR="00876546" w:rsidRDefault="00876546" w:rsidP="00055980">
      <w:pPr>
        <w:jc w:val="center"/>
      </w:pPr>
      <w:r>
        <w:rPr>
          <w:noProof/>
        </w:rPr>
        <w:drawing>
          <wp:inline distT="0" distB="0" distL="0" distR="0" wp14:anchorId="19AB5383" wp14:editId="7673236B">
            <wp:extent cx="3155950" cy="2356055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1823" cy="236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9AF2" w14:textId="77777777" w:rsidR="00876546" w:rsidRDefault="00876546"/>
    <w:p w14:paraId="7C11D36E" w14:textId="77777777" w:rsidR="004E05FF" w:rsidRPr="00944641" w:rsidRDefault="004E05FF">
      <w:pPr>
        <w:rPr>
          <w:rFonts w:ascii="黑体" w:eastAsia="黑体" w:hAnsi="黑体"/>
          <w:sz w:val="30"/>
          <w:szCs w:val="30"/>
        </w:rPr>
      </w:pPr>
    </w:p>
    <w:p w14:paraId="785A2F8A" w14:textId="659581D6" w:rsidR="001E177A" w:rsidRPr="00944641" w:rsidRDefault="00944641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三</w:t>
      </w:r>
      <w:r w:rsidR="001E177A" w:rsidRPr="00944641">
        <w:rPr>
          <w:rFonts w:ascii="黑体" w:eastAsia="黑体" w:hAnsi="黑体" w:hint="eastAsia"/>
          <w:sz w:val="30"/>
          <w:szCs w:val="30"/>
        </w:rPr>
        <w:t>、系统设计</w:t>
      </w:r>
    </w:p>
    <w:p w14:paraId="082B2D35" w14:textId="5A341E4F" w:rsidR="00F70893" w:rsidRPr="00944641" w:rsidRDefault="00F70893" w:rsidP="00B95618">
      <w:pPr>
        <w:rPr>
          <w:rFonts w:ascii="黑体" w:eastAsia="黑体" w:hAnsi="黑体"/>
          <w:sz w:val="28"/>
          <w:szCs w:val="28"/>
        </w:rPr>
      </w:pPr>
      <w:r w:rsidRPr="00944641">
        <w:rPr>
          <w:rFonts w:ascii="黑体" w:eastAsia="黑体" w:hAnsi="黑体"/>
          <w:sz w:val="28"/>
          <w:szCs w:val="28"/>
        </w:rPr>
        <w:t>1.</w:t>
      </w:r>
      <w:r w:rsidRPr="00944641">
        <w:rPr>
          <w:rFonts w:ascii="黑体" w:eastAsia="黑体" w:hAnsi="黑体" w:hint="eastAsia"/>
          <w:sz w:val="28"/>
          <w:szCs w:val="28"/>
        </w:rPr>
        <w:t>基于M</w:t>
      </w:r>
      <w:r w:rsidRPr="00944641">
        <w:rPr>
          <w:rFonts w:ascii="黑体" w:eastAsia="黑体" w:hAnsi="黑体"/>
          <w:sz w:val="28"/>
          <w:szCs w:val="28"/>
        </w:rPr>
        <w:t>VC</w:t>
      </w:r>
      <w:r w:rsidRPr="00944641">
        <w:rPr>
          <w:rFonts w:ascii="黑体" w:eastAsia="黑体" w:hAnsi="黑体" w:hint="eastAsia"/>
          <w:sz w:val="28"/>
          <w:szCs w:val="28"/>
        </w:rPr>
        <w:t>的软件架构</w:t>
      </w:r>
    </w:p>
    <w:p w14:paraId="1C7B95DE" w14:textId="4C497D78" w:rsidR="003841A5" w:rsidDel="00B82BE8" w:rsidRDefault="003841A5" w:rsidP="00B95618">
      <w:pPr>
        <w:rPr>
          <w:del w:id="0" w:author="滕 依筱" w:date="2020-09-28T08:20:00Z"/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（1）整体M</w:t>
      </w:r>
      <w:r w:rsidRPr="00944641">
        <w:rPr>
          <w:rFonts w:ascii="黑体" w:eastAsia="黑体" w:hAnsi="黑体"/>
          <w:sz w:val="24"/>
          <w:szCs w:val="24"/>
        </w:rPr>
        <w:t>VC</w:t>
      </w:r>
      <w:r w:rsidRPr="00944641">
        <w:rPr>
          <w:rFonts w:ascii="黑体" w:eastAsia="黑体" w:hAnsi="黑体" w:hint="eastAsia"/>
          <w:sz w:val="24"/>
          <w:szCs w:val="24"/>
        </w:rPr>
        <w:t>架构图</w:t>
      </w:r>
    </w:p>
    <w:p w14:paraId="3A5F38E4" w14:textId="77777777" w:rsidR="00055980" w:rsidRPr="00944641" w:rsidRDefault="00055980" w:rsidP="00B95618">
      <w:pPr>
        <w:rPr>
          <w:rFonts w:ascii="黑体" w:eastAsia="黑体" w:hAnsi="黑体"/>
          <w:sz w:val="24"/>
          <w:szCs w:val="24"/>
        </w:rPr>
      </w:pPr>
    </w:p>
    <w:p w14:paraId="6CAFE764" w14:textId="5B458EB8" w:rsidR="00FA61CB" w:rsidDel="00B82BE8" w:rsidRDefault="00B82BE8" w:rsidP="00055980">
      <w:pPr>
        <w:widowControl/>
        <w:jc w:val="center"/>
        <w:rPr>
          <w:del w:id="1" w:author="滕 依筱" w:date="2020-09-28T08:20:00Z"/>
          <w:rFonts w:ascii="宋体" w:eastAsia="宋体" w:hAnsi="宋体" w:cs="宋体"/>
          <w:kern w:val="0"/>
          <w:sz w:val="24"/>
          <w:szCs w:val="24"/>
        </w:rPr>
      </w:pPr>
      <w:ins w:id="2" w:author="滕 依筱" w:date="2020-09-28T08:20:00Z">
        <w:r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7CA92D41" wp14:editId="7F8D26D5">
              <wp:extent cx="5273040" cy="2103120"/>
              <wp:effectExtent l="0" t="0" r="3810" b="0"/>
              <wp:docPr id="65" name="图片 6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4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3040" cy="21031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3649751" w14:textId="16810575" w:rsidR="00FA61CB" w:rsidDel="00B82BE8" w:rsidRDefault="00FA61CB" w:rsidP="00055980">
      <w:pPr>
        <w:widowControl/>
        <w:jc w:val="center"/>
        <w:rPr>
          <w:del w:id="3" w:author="滕 依筱" w:date="2020-09-28T08:20:00Z"/>
          <w:rFonts w:ascii="宋体" w:eastAsia="宋体" w:hAnsi="宋体" w:cs="宋体"/>
          <w:kern w:val="0"/>
          <w:sz w:val="24"/>
          <w:szCs w:val="24"/>
        </w:rPr>
      </w:pPr>
    </w:p>
    <w:p w14:paraId="2B0E1709" w14:textId="0CA282D1" w:rsidR="00F70893" w:rsidRDefault="004408B3" w:rsidP="0005598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del w:id="4" w:author="滕 依筱" w:date="2020-09-28T08:20:00Z">
        <w:r w:rsidRPr="004408B3" w:rsidDel="00B82BE8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75AA37C4" wp14:editId="51813CB4">
              <wp:extent cx="6247851" cy="2756848"/>
              <wp:effectExtent l="0" t="0" r="635" b="5715"/>
              <wp:docPr id="13" name="图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265444" cy="276461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68BAD7C6" w14:textId="7A9DD2A8" w:rsidR="00055980" w:rsidDel="00B82BE8" w:rsidRDefault="008D7BF1" w:rsidP="00055980">
      <w:pPr>
        <w:widowControl/>
        <w:jc w:val="center"/>
        <w:rPr>
          <w:del w:id="5" w:author="滕 依筱" w:date="2020-09-28T08:20:00Z"/>
          <w:rFonts w:ascii="宋体" w:eastAsia="宋体" w:hAnsi="宋体" w:cs="宋体"/>
          <w:kern w:val="0"/>
          <w:sz w:val="24"/>
          <w:szCs w:val="24"/>
        </w:rPr>
      </w:pPr>
      <w:ins w:id="6" w:author="滕 依筱" w:date="2020-09-28T08:35:00Z">
        <w:r>
          <w:rPr>
            <w:rFonts w:ascii="宋体" w:eastAsia="宋体" w:hAnsi="宋体" w:cs="宋体"/>
            <w:noProof/>
            <w:kern w:val="0"/>
            <w:sz w:val="24"/>
            <w:szCs w:val="24"/>
          </w:rPr>
          <w:lastRenderedPageBreak/>
          <w:drawing>
            <wp:inline distT="0" distB="0" distL="0" distR="0" wp14:anchorId="504F0B87" wp14:editId="34BE10F8">
              <wp:extent cx="5273040" cy="2758440"/>
              <wp:effectExtent l="0" t="0" r="3810" b="3810"/>
              <wp:docPr id="66" name="图片 6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3040" cy="2758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D2BF186" w14:textId="2B6073D1" w:rsidR="00FA61CB" w:rsidRDefault="00FA61CB">
      <w:pPr>
        <w:widowControl/>
        <w:rPr>
          <w:rFonts w:ascii="宋体" w:eastAsia="宋体" w:hAnsi="宋体" w:cs="宋体"/>
          <w:kern w:val="0"/>
          <w:sz w:val="24"/>
          <w:szCs w:val="24"/>
        </w:rPr>
        <w:pPrChange w:id="7" w:author="滕 依筱" w:date="2020-09-28T08:35:00Z">
          <w:pPr>
            <w:widowControl/>
            <w:jc w:val="center"/>
          </w:pPr>
        </w:pPrChange>
      </w:pPr>
    </w:p>
    <w:p w14:paraId="402A7A7C" w14:textId="4678E974" w:rsidR="00D105AB" w:rsidRDefault="00DD5021" w:rsidP="0005598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del w:id="8" w:author="滕 依筱" w:date="2020-09-21T20:10:00Z">
        <w:r w:rsidDel="00C840D4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7D5B1B51" wp14:editId="27A0E76D">
              <wp:extent cx="5961861" cy="3187700"/>
              <wp:effectExtent l="0" t="0" r="1270" b="0"/>
              <wp:docPr id="10" name="图片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67093" cy="319049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B2AE91E" w14:textId="77777777" w:rsidR="00055980" w:rsidRDefault="00055980" w:rsidP="0005598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43860A10" w14:textId="0681591B" w:rsidR="003841A5" w:rsidRDefault="003841A5" w:rsidP="00B60E78">
      <w:pPr>
        <w:rPr>
          <w:ins w:id="9" w:author="滕 依筱" w:date="2020-09-21T19:47:00Z"/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（2）</w:t>
      </w:r>
      <w:r w:rsidR="00B60E78" w:rsidRPr="00944641">
        <w:rPr>
          <w:rFonts w:ascii="黑体" w:eastAsia="黑体" w:hAnsi="黑体" w:hint="eastAsia"/>
          <w:sz w:val="24"/>
          <w:szCs w:val="24"/>
        </w:rPr>
        <w:t>业务逻辑层类图</w:t>
      </w:r>
    </w:p>
    <w:p w14:paraId="14C65D12" w14:textId="07CDCCC0" w:rsidR="00A570BB" w:rsidRPr="00A570BB" w:rsidRDefault="00A570BB" w:rsidP="00A570BB">
      <w:pPr>
        <w:widowControl/>
        <w:jc w:val="left"/>
        <w:rPr>
          <w:ins w:id="10" w:author="滕 依筱" w:date="2020-09-28T08:10:00Z"/>
          <w:rFonts w:ascii="宋体" w:eastAsia="宋体" w:hAnsi="宋体" w:cs="宋体"/>
          <w:kern w:val="0"/>
          <w:sz w:val="24"/>
          <w:szCs w:val="24"/>
        </w:rPr>
      </w:pPr>
      <w:ins w:id="11" w:author="滕 依筱" w:date="2020-09-28T08:09:00Z">
        <w:r w:rsidRPr="00A570BB">
          <w:rPr>
            <w:rFonts w:ascii="宋体" w:eastAsia="宋体" w:hAnsi="宋体" w:cs="宋体"/>
            <w:noProof/>
            <w:kern w:val="0"/>
            <w:sz w:val="24"/>
            <w:szCs w:val="24"/>
          </w:rPr>
          <w:lastRenderedPageBreak/>
          <w:drawing>
            <wp:inline distT="0" distB="0" distL="0" distR="0" wp14:anchorId="551475D6" wp14:editId="269D3983">
              <wp:extent cx="2164080" cy="2135914"/>
              <wp:effectExtent l="0" t="0" r="7620" b="0"/>
              <wp:docPr id="49" name="图片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"/>
                      <pic:cNvPicPr>
                        <a:picLocks noChangeAspect="1" noChangeArrowheads="1"/>
                      </pic:cNvPicPr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74164" cy="21458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12" w:author="滕 依筱" w:date="2020-09-28T08:10:00Z">
        <w:r w:rsidRPr="00A570BB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65E81DA6" wp14:editId="750EA5D0">
              <wp:extent cx="2953914" cy="1676400"/>
              <wp:effectExtent l="0" t="0" r="0" b="0"/>
              <wp:docPr id="55" name="图片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80425" cy="169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C115EEE" w14:textId="726B2420" w:rsidR="00A570BB" w:rsidRPr="00A570BB" w:rsidRDefault="00A570BB" w:rsidP="00A570BB">
      <w:pPr>
        <w:widowControl/>
        <w:jc w:val="left"/>
        <w:rPr>
          <w:ins w:id="13" w:author="滕 依筱" w:date="2020-09-28T08:11:00Z"/>
          <w:rFonts w:ascii="宋体" w:eastAsia="宋体" w:hAnsi="宋体" w:cs="宋体"/>
          <w:kern w:val="0"/>
          <w:sz w:val="24"/>
          <w:szCs w:val="24"/>
        </w:rPr>
      </w:pPr>
      <w:ins w:id="14" w:author="滕 依筱" w:date="2020-09-28T08:11:00Z">
        <w:r w:rsidRPr="00A570BB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2905CC50" wp14:editId="58E3DABE">
              <wp:extent cx="2640363" cy="1623060"/>
              <wp:effectExtent l="0" t="0" r="7620" b="0"/>
              <wp:docPr id="56" name="图片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44530" cy="16256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15" w:author="滕 依筱" w:date="2020-09-21T20:05:00Z">
        <w:r w:rsidR="00D6474C" w:rsidRPr="00D6474C">
          <w:t xml:space="preserve"> </w:t>
        </w:r>
      </w:ins>
      <w:ins w:id="16" w:author="滕 依筱" w:date="2020-09-28T08:11:00Z">
        <w:r w:rsidRPr="00A570BB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06EDCE56" wp14:editId="5F0C309C">
              <wp:extent cx="2305757" cy="1318260"/>
              <wp:effectExtent l="0" t="0" r="0" b="0"/>
              <wp:docPr id="64" name="图片 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2"/>
                      <pic:cNvPicPr>
                        <a:picLocks noChangeAspect="1" noChangeArrowheads="1"/>
                      </pic:cNvPicPr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323484" cy="1328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B440FCA" w14:textId="200D6156" w:rsidR="00FC6B3D" w:rsidRPr="00944641" w:rsidDel="00D6474C" w:rsidRDefault="00FC6B3D" w:rsidP="00B60E78">
      <w:pPr>
        <w:rPr>
          <w:del w:id="17" w:author="滕 依筱" w:date="2020-09-21T20:00:00Z"/>
          <w:rFonts w:ascii="黑体" w:eastAsia="黑体" w:hAnsi="黑体"/>
          <w:sz w:val="24"/>
          <w:szCs w:val="24"/>
        </w:rPr>
      </w:pPr>
    </w:p>
    <w:p w14:paraId="78385673" w14:textId="2EC77E4B" w:rsidR="003841A5" w:rsidRPr="003841A5" w:rsidRDefault="003841A5" w:rsidP="003841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del w:id="18" w:author="滕 依筱" w:date="2020-09-21T19:47:00Z">
        <w:r w:rsidRPr="003841A5" w:rsidDel="00FC6B3D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332D9EF8" wp14:editId="3644BFDD">
              <wp:extent cx="5577425" cy="3766782"/>
              <wp:effectExtent l="0" t="0" r="4445" b="5715"/>
              <wp:docPr id="8" name="图片 8" descr="C:\Users\HP\AppData\Roaming\Tencent\Users\1341913265\QQ\WinTemp\RichOle\)ESP~DPC{$)N%7Y_8P5}Y1S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 descr="C:\Users\HP\AppData\Roaming\Tencent\Users\1341913265\QQ\WinTemp\RichOle\)ESP~DPC{$)N%7Y_8P5}Y1S.png"/>
                      <pic:cNvPicPr>
                        <a:picLocks noChangeAspect="1" noChangeArrowheads="1"/>
                      </pic:cNvPicPr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18285" cy="37943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36B3DEA4" w14:textId="77777777" w:rsidR="00D6474C" w:rsidRDefault="00283E4D" w:rsidP="00F70893">
      <w:pPr>
        <w:widowControl/>
        <w:jc w:val="left"/>
        <w:rPr>
          <w:ins w:id="19" w:author="滕 依筱" w:date="2020-09-21T20:01:00Z"/>
          <w:rFonts w:ascii="黑体" w:eastAsia="黑体" w:hAnsi="黑体"/>
          <w:sz w:val="24"/>
          <w:szCs w:val="24"/>
        </w:rPr>
      </w:pPr>
      <w:r w:rsidRPr="00283E4D">
        <w:rPr>
          <w:rFonts w:ascii="黑体" w:eastAsia="黑体" w:hAnsi="黑体" w:hint="eastAsia"/>
          <w:sz w:val="24"/>
          <w:szCs w:val="24"/>
        </w:rPr>
        <w:t>（</w:t>
      </w:r>
      <w:r w:rsidRPr="00283E4D">
        <w:rPr>
          <w:rFonts w:ascii="黑体" w:eastAsia="黑体" w:hAnsi="黑体"/>
          <w:sz w:val="24"/>
          <w:szCs w:val="24"/>
        </w:rPr>
        <w:t>3</w:t>
      </w:r>
      <w:r w:rsidRPr="00283E4D">
        <w:rPr>
          <w:rFonts w:ascii="黑体" w:eastAsia="黑体" w:hAnsi="黑体" w:hint="eastAsia"/>
          <w:sz w:val="24"/>
          <w:szCs w:val="24"/>
        </w:rPr>
        <w:t>）数据访问层类图</w:t>
      </w:r>
    </w:p>
    <w:p w14:paraId="46B096A4" w14:textId="7A072BDC" w:rsidR="000F785B" w:rsidRPr="000F785B" w:rsidRDefault="000F785B" w:rsidP="000F785B">
      <w:pPr>
        <w:widowControl/>
        <w:jc w:val="left"/>
        <w:rPr>
          <w:ins w:id="20" w:author="滕 依筱" w:date="2020-09-28T08:04:00Z"/>
          <w:rFonts w:ascii="宋体" w:eastAsia="宋体" w:hAnsi="宋体" w:cs="宋体"/>
          <w:kern w:val="0"/>
          <w:sz w:val="24"/>
          <w:szCs w:val="24"/>
        </w:rPr>
      </w:pPr>
      <w:ins w:id="21" w:author="滕 依筱" w:date="2020-09-28T08:02:00Z">
        <w:r>
          <w:rPr>
            <w:rFonts w:ascii="宋体" w:eastAsia="宋体" w:hAnsi="宋体" w:cs="宋体"/>
            <w:noProof/>
            <w:kern w:val="0"/>
            <w:sz w:val="24"/>
            <w:szCs w:val="24"/>
          </w:rPr>
          <w:lastRenderedPageBreak/>
          <w:drawing>
            <wp:inline distT="0" distB="0" distL="0" distR="0" wp14:anchorId="773D2A29" wp14:editId="680D2EF9">
              <wp:extent cx="1756477" cy="1889760"/>
              <wp:effectExtent l="0" t="0" r="0" b="0"/>
              <wp:docPr id="42" name="图片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2" name="图片 42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68422" cy="190261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2" w:author="滕 依筱" w:date="2020-09-28T08:03:00Z">
        <w:r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7AB0549A" wp14:editId="01A5C796">
              <wp:extent cx="3276600" cy="1733230"/>
              <wp:effectExtent l="0" t="0" r="0" b="635"/>
              <wp:docPr id="43" name="图片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" name="图片 43"/>
                      <pic:cNvPicPr/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80151" cy="173510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3" w:author="滕 依筱" w:date="2020-09-21T20:02:00Z">
        <w:r w:rsidR="00D6474C" w:rsidRPr="00D6474C">
          <w:rPr>
            <w:rFonts w:ascii="宋体" w:eastAsia="宋体" w:hAnsi="宋体" w:cs="宋体"/>
            <w:noProof/>
            <w:kern w:val="0"/>
            <w:sz w:val="24"/>
            <w:szCs w:val="24"/>
          </w:rPr>
          <w:t xml:space="preserve"> </w:t>
        </w:r>
      </w:ins>
      <w:ins w:id="24" w:author="滕 依筱" w:date="2020-09-28T08:03:00Z">
        <w:r w:rsidRPr="000F785B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16F11D6C" wp14:editId="2602CB29">
              <wp:extent cx="2498075" cy="861060"/>
              <wp:effectExtent l="0" t="0" r="0" b="0"/>
              <wp:docPr id="44" name="图片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511837" cy="86580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25" w:author="滕 依筱" w:date="2020-09-28T08:04:00Z">
        <w:r w:rsidRPr="000F785B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54C5E35F" wp14:editId="31811A40">
              <wp:extent cx="2575560" cy="1727907"/>
              <wp:effectExtent l="0" t="0" r="0" b="5715"/>
              <wp:docPr id="45" name="图片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586391" cy="173517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B0268B7" w14:textId="7F8FF754" w:rsidR="000F785B" w:rsidRPr="000F785B" w:rsidRDefault="000F785B" w:rsidP="000F785B">
      <w:pPr>
        <w:widowControl/>
        <w:jc w:val="left"/>
        <w:rPr>
          <w:ins w:id="26" w:author="滕 依筱" w:date="2020-09-28T08:03:00Z"/>
          <w:rFonts w:ascii="宋体" w:eastAsia="宋体" w:hAnsi="宋体" w:cs="宋体"/>
          <w:kern w:val="0"/>
          <w:sz w:val="24"/>
          <w:szCs w:val="24"/>
        </w:rPr>
      </w:pPr>
    </w:p>
    <w:p w14:paraId="163F5D42" w14:textId="66A8D38D" w:rsidR="000F785B" w:rsidRPr="000F785B" w:rsidRDefault="00D6474C" w:rsidP="000F785B">
      <w:pPr>
        <w:widowControl/>
        <w:jc w:val="left"/>
        <w:rPr>
          <w:ins w:id="27" w:author="滕 依筱" w:date="2020-09-28T08:05:00Z"/>
          <w:rFonts w:ascii="宋体" w:eastAsia="宋体" w:hAnsi="宋体" w:cs="宋体"/>
          <w:kern w:val="0"/>
          <w:sz w:val="24"/>
          <w:szCs w:val="24"/>
        </w:rPr>
      </w:pPr>
      <w:ins w:id="28" w:author="滕 依筱" w:date="2020-09-21T20:02:00Z">
        <w:r w:rsidRPr="00D6474C">
          <w:rPr>
            <w:rFonts w:ascii="宋体" w:eastAsia="宋体" w:hAnsi="宋体" w:cs="宋体"/>
            <w:noProof/>
            <w:kern w:val="0"/>
            <w:sz w:val="24"/>
            <w:szCs w:val="24"/>
          </w:rPr>
          <w:t xml:space="preserve">  </w:t>
        </w:r>
      </w:ins>
      <w:ins w:id="29" w:author="滕 依筱" w:date="2020-09-28T08:05:00Z">
        <w:r w:rsidR="000F785B" w:rsidRPr="000F785B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6C9AFE29" wp14:editId="32BF87FD">
              <wp:extent cx="1463557" cy="784860"/>
              <wp:effectExtent l="0" t="0" r="3810" b="0"/>
              <wp:docPr id="46" name="图片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80409" cy="79389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30" w:author="滕 依筱" w:date="2020-09-21T20:02:00Z">
        <w:r w:rsidRPr="00D6474C">
          <w:rPr>
            <w:rFonts w:ascii="宋体" w:eastAsia="宋体" w:hAnsi="宋体" w:cs="宋体"/>
            <w:noProof/>
            <w:kern w:val="0"/>
            <w:sz w:val="24"/>
            <w:szCs w:val="24"/>
          </w:rPr>
          <w:t xml:space="preserve"> </w:t>
        </w:r>
      </w:ins>
      <w:ins w:id="31" w:author="滕 依筱" w:date="2020-09-28T08:06:00Z">
        <w:r w:rsidR="000F785B" w:rsidRPr="000F785B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1038058A" wp14:editId="302AC1D8">
              <wp:extent cx="1738488" cy="853440"/>
              <wp:effectExtent l="0" t="0" r="0" b="3810"/>
              <wp:docPr id="48" name="图片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98682" cy="882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32" w:author="滕 依筱" w:date="2020-09-21T20:02:00Z">
        <w:r w:rsidRPr="00D6474C">
          <w:rPr>
            <w:rFonts w:ascii="宋体" w:eastAsia="宋体" w:hAnsi="宋体" w:cs="宋体"/>
            <w:noProof/>
            <w:kern w:val="0"/>
            <w:sz w:val="24"/>
            <w:szCs w:val="24"/>
          </w:rPr>
          <w:t xml:space="preserve"> </w:t>
        </w:r>
      </w:ins>
      <w:ins w:id="33" w:author="滕 依筱" w:date="2020-09-28T08:05:00Z">
        <w:r w:rsidR="000F785B" w:rsidRPr="000F785B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7B416151" wp14:editId="73567382">
              <wp:extent cx="1683833" cy="914400"/>
              <wp:effectExtent l="0" t="0" r="0" b="0"/>
              <wp:docPr id="47" name="图片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24631" cy="936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E112D51" w14:textId="17E97822" w:rsidR="003841A5" w:rsidRPr="00283E4D" w:rsidRDefault="003841A5" w:rsidP="00F70893">
      <w:pPr>
        <w:widowControl/>
        <w:jc w:val="left"/>
        <w:rPr>
          <w:rFonts w:ascii="黑体" w:eastAsia="黑体" w:hAnsi="黑体"/>
          <w:sz w:val="24"/>
          <w:szCs w:val="24"/>
        </w:rPr>
      </w:pPr>
    </w:p>
    <w:p w14:paraId="149ADBA3" w14:textId="0283938C" w:rsidR="00283E4D" w:rsidRDefault="00283E4D" w:rsidP="00F70893">
      <w:pPr>
        <w:widowControl/>
        <w:jc w:val="left"/>
      </w:pPr>
      <w:del w:id="34" w:author="滕 依筱" w:date="2020-09-21T20:01:00Z">
        <w:r w:rsidDel="00D6474C">
          <w:object w:dxaOrig="9505" w:dyaOrig="6301" w14:anchorId="3A0365E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414.6pt;height:274.8pt" o:ole="">
              <v:imagedata r:id="rId37" o:title=""/>
            </v:shape>
            <o:OLEObject Type="Embed" ProgID="Visio.Drawing.15" ShapeID="_x0000_i1025" DrawAspect="Content" ObjectID="_1662789966" r:id="rId38"/>
          </w:object>
        </w:r>
      </w:del>
    </w:p>
    <w:p w14:paraId="7CFF07C7" w14:textId="3D6CBFC2" w:rsidR="00283E4D" w:rsidRDefault="00283E4D" w:rsidP="00F70893">
      <w:pPr>
        <w:widowControl/>
        <w:jc w:val="left"/>
        <w:rPr>
          <w:ins w:id="35" w:author="滕 依筱" w:date="2020-09-21T19:41:00Z"/>
          <w:rFonts w:ascii="黑体" w:eastAsia="黑体" w:hAnsi="黑体"/>
          <w:sz w:val="24"/>
          <w:szCs w:val="24"/>
        </w:rPr>
      </w:pPr>
      <w:r w:rsidRPr="00283E4D">
        <w:rPr>
          <w:rFonts w:ascii="黑体" w:eastAsia="黑体" w:hAnsi="黑体" w:hint="eastAsia"/>
          <w:sz w:val="24"/>
          <w:szCs w:val="24"/>
        </w:rPr>
        <w:lastRenderedPageBreak/>
        <w:t>（4）javabean类图</w:t>
      </w:r>
    </w:p>
    <w:p w14:paraId="6A9F3B99" w14:textId="14BF7077" w:rsidR="00FC6B3D" w:rsidRPr="00FC6B3D" w:rsidRDefault="00A16295" w:rsidP="00FC6B3D">
      <w:pPr>
        <w:widowControl/>
        <w:jc w:val="left"/>
        <w:rPr>
          <w:ins w:id="36" w:author="滕 依筱" w:date="2020-09-21T19:50:00Z"/>
          <w:rFonts w:ascii="宋体" w:eastAsia="宋体" w:hAnsi="宋体" w:cs="宋体"/>
          <w:kern w:val="0"/>
          <w:sz w:val="24"/>
          <w:szCs w:val="24"/>
        </w:rPr>
      </w:pPr>
      <w:ins w:id="37" w:author="滕 依筱" w:date="2020-09-21T19:41:00Z">
        <w:r w:rsidRPr="00A16295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5BB12E25" wp14:editId="127173FC">
              <wp:extent cx="1538070" cy="3215640"/>
              <wp:effectExtent l="0" t="0" r="5080" b="3810"/>
              <wp:docPr id="40" name="图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53152" cy="32471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38" w:author="滕 依筱" w:date="2020-09-21T19:49:00Z">
        <w:r w:rsidR="00FC6B3D" w:rsidRPr="00FC6B3D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61EFBF72" wp14:editId="3B6BE6B5">
              <wp:extent cx="1962990" cy="3139440"/>
              <wp:effectExtent l="0" t="0" r="0" b="3810"/>
              <wp:docPr id="50" name="图片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"/>
                      <pic:cNvPicPr>
                        <a:picLocks noChangeAspect="1" noChangeArrowheads="1"/>
                      </pic:cNvPicPr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81934" cy="31697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39" w:author="滕 依筱" w:date="2020-09-21T19:50:00Z">
        <w:r w:rsidR="00FC6B3D" w:rsidRPr="00FC6B3D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5671E65C" wp14:editId="7BE9F457">
              <wp:extent cx="1653540" cy="3093358"/>
              <wp:effectExtent l="0" t="0" r="3810" b="0"/>
              <wp:docPr id="52" name="图片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1"/>
                      <pic:cNvPicPr>
                        <a:picLocks noChangeAspect="1" noChangeArrowheads="1"/>
                      </pic:cNvPicPr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669021" cy="312231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0054F2B" w14:textId="32AF93A2" w:rsidR="00A16295" w:rsidRPr="00D6474C" w:rsidDel="00D6474C" w:rsidRDefault="00D6474C" w:rsidP="00F70893">
      <w:pPr>
        <w:widowControl/>
        <w:jc w:val="left"/>
        <w:rPr>
          <w:del w:id="40" w:author="滕 依筱" w:date="2020-09-21T19:52:00Z"/>
          <w:rFonts w:ascii="宋体" w:eastAsia="宋体" w:hAnsi="宋体" w:cs="宋体"/>
          <w:kern w:val="0"/>
          <w:sz w:val="24"/>
          <w:szCs w:val="24"/>
          <w:rPrChange w:id="41" w:author="滕 依筱" w:date="2020-09-21T19:52:00Z">
            <w:rPr>
              <w:del w:id="42" w:author="滕 依筱" w:date="2020-09-21T19:52:00Z"/>
              <w:rFonts w:ascii="黑体" w:eastAsia="黑体" w:hAnsi="黑体"/>
              <w:sz w:val="24"/>
              <w:szCs w:val="24"/>
            </w:rPr>
          </w:rPrChange>
        </w:rPr>
      </w:pPr>
      <w:ins w:id="43" w:author="滕 依筱" w:date="2020-09-21T19:50:00Z">
        <w:r w:rsidRPr="00FC6B3D">
          <w:rPr>
            <w:rFonts w:ascii="宋体" w:eastAsia="宋体" w:hAnsi="宋体" w:cs="宋体"/>
            <w:noProof/>
            <w:kern w:val="0"/>
            <w:sz w:val="24"/>
            <w:szCs w:val="24"/>
          </w:rPr>
          <w:lastRenderedPageBreak/>
          <w:drawing>
            <wp:inline distT="0" distB="0" distL="0" distR="0" wp14:anchorId="0C490425" wp14:editId="22160E78">
              <wp:extent cx="2523089" cy="2781300"/>
              <wp:effectExtent l="0" t="0" r="0" b="0"/>
              <wp:docPr id="51" name="图片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9"/>
                      <pic:cNvPicPr>
                        <a:picLocks noChangeAspect="1" noChangeArrowheads="1"/>
                      </pic:cNvPicPr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523089" cy="2781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ins w:id="44" w:author="滕 依筱" w:date="2020-09-21T19:52:00Z">
        <w:r w:rsidR="00FC6B3D" w:rsidRPr="00FC6B3D">
          <w:t xml:space="preserve"> </w:t>
        </w:r>
        <w:r w:rsidR="00FC6B3D" w:rsidRPr="00FC6B3D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50CFC0F0" wp14:editId="322F1496">
              <wp:extent cx="1836852" cy="2773680"/>
              <wp:effectExtent l="0" t="0" r="0" b="7620"/>
              <wp:docPr id="53" name="图片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3"/>
                      <pic:cNvPicPr>
                        <a:picLocks noChangeAspect="1" noChangeArrowheads="1"/>
                      </pic:cNvPicPr>
                    </pic:nvPicPr>
                    <pic:blipFill>
                      <a:blip r:embed="rId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36852" cy="277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FC6B3D" w:rsidRPr="00FC6B3D">
          <w:t xml:space="preserve"> </w:t>
        </w:r>
        <w:r w:rsidR="00FC6B3D" w:rsidRPr="00FC6B3D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010B1AA5" wp14:editId="3E547F3E">
              <wp:extent cx="3581951" cy="3436620"/>
              <wp:effectExtent l="0" t="0" r="0" b="0"/>
              <wp:docPr id="54" name="图片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"/>
                      <pic:cNvPicPr>
                        <a:picLocks noChangeAspect="1" noChangeArrowheads="1"/>
                      </pic:cNvPicPr>
                    </pic:nvPicPr>
                    <pic:blipFill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90368" cy="34446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2971CAF" w14:textId="392185BF" w:rsidR="00283E4D" w:rsidRDefault="006C552C" w:rsidP="00F708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del w:id="45" w:author="滕 依筱" w:date="2020-09-21T19:41:00Z">
        <w:r w:rsidDel="00A16295">
          <w:object w:dxaOrig="7261" w:dyaOrig="7825" w14:anchorId="712FE71A">
            <v:shape id="_x0000_i1026" type="#_x0000_t75" style="width:310.2pt;height:334.2pt" o:ole="">
              <v:imagedata r:id="rId45" o:title=""/>
            </v:shape>
            <o:OLEObject Type="Embed" ProgID="Visio.Drawing.15" ShapeID="_x0000_i1026" DrawAspect="Content" ObjectID="_1662789967" r:id="rId46"/>
          </w:object>
        </w:r>
      </w:del>
    </w:p>
    <w:p w14:paraId="536ABE74" w14:textId="77777777" w:rsidR="00283E4D" w:rsidRPr="00F70893" w:rsidRDefault="00283E4D" w:rsidP="00F708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648727" w14:textId="63A829F5" w:rsidR="00F70893" w:rsidRPr="00944641" w:rsidRDefault="00B95618" w:rsidP="0059699A">
      <w:pPr>
        <w:rPr>
          <w:rFonts w:ascii="黑体" w:eastAsia="黑体" w:hAnsi="黑体"/>
          <w:sz w:val="28"/>
          <w:szCs w:val="28"/>
        </w:rPr>
      </w:pPr>
      <w:r w:rsidRPr="00944641">
        <w:rPr>
          <w:rFonts w:ascii="黑体" w:eastAsia="黑体" w:hAnsi="黑体" w:hint="eastAsia"/>
          <w:sz w:val="28"/>
          <w:szCs w:val="28"/>
        </w:rPr>
        <w:t>2</w:t>
      </w:r>
      <w:r w:rsidRPr="00944641">
        <w:rPr>
          <w:rFonts w:ascii="黑体" w:eastAsia="黑体" w:hAnsi="黑体"/>
          <w:sz w:val="28"/>
          <w:szCs w:val="28"/>
        </w:rPr>
        <w:t>.</w:t>
      </w:r>
      <w:r w:rsidR="00F70893" w:rsidRPr="00944641">
        <w:rPr>
          <w:rFonts w:ascii="黑体" w:eastAsia="黑体" w:hAnsi="黑体" w:hint="eastAsia"/>
          <w:sz w:val="28"/>
          <w:szCs w:val="28"/>
        </w:rPr>
        <w:t>各业务具体流程</w:t>
      </w:r>
    </w:p>
    <w:p w14:paraId="473AB9AF" w14:textId="39108C0F" w:rsidR="00490806" w:rsidRDefault="00944641" w:rsidP="0059699A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（1）</w:t>
      </w:r>
      <w:r w:rsidR="00490806" w:rsidRPr="00944641">
        <w:rPr>
          <w:rFonts w:ascii="黑体" w:eastAsia="黑体" w:hAnsi="黑体" w:hint="eastAsia"/>
          <w:sz w:val="24"/>
          <w:szCs w:val="24"/>
        </w:rPr>
        <w:t>登录</w:t>
      </w:r>
      <w:ins w:id="46" w:author="滕 依筱" w:date="2020-09-28T08:36:00Z">
        <w:r w:rsidR="008D7BF1">
          <w:rPr>
            <w:rFonts w:ascii="黑体" w:eastAsia="黑体" w:hAnsi="黑体" w:hint="eastAsia"/>
            <w:sz w:val="24"/>
            <w:szCs w:val="24"/>
          </w:rPr>
          <w:t>系统</w:t>
        </w:r>
      </w:ins>
      <w:r w:rsidR="004408B3" w:rsidRPr="00944641">
        <w:rPr>
          <w:rFonts w:ascii="黑体" w:eastAsia="黑体" w:hAnsi="黑体" w:hint="eastAsia"/>
          <w:sz w:val="24"/>
          <w:szCs w:val="24"/>
        </w:rPr>
        <w:t>业务</w:t>
      </w:r>
    </w:p>
    <w:p w14:paraId="7D4297DA" w14:textId="6A535B5B" w:rsidR="00DE4134" w:rsidRDefault="008D5ED7" w:rsidP="008D5ED7">
      <w:pPr>
        <w:widowControl/>
        <w:jc w:val="left"/>
        <w:rPr>
          <w:rFonts w:ascii="黑体" w:eastAsia="黑体" w:hAnsi="黑体"/>
          <w:sz w:val="24"/>
          <w:szCs w:val="24"/>
        </w:rPr>
        <w:pPrChange w:id="47" w:author="滕 依筱" w:date="2020-09-28T08:52:00Z">
          <w:pPr/>
        </w:pPrChange>
      </w:pPr>
      <w:ins w:id="48" w:author="滕 依筱" w:date="2020-09-28T08:50:00Z">
        <w:r w:rsidRPr="008D5ED7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6707D256" wp14:editId="5C41D74C">
              <wp:extent cx="5274310" cy="2144395"/>
              <wp:effectExtent l="0" t="0" r="2540" b="8255"/>
              <wp:docPr id="57" name="图片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4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144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097F974" w14:textId="79EA7AB6" w:rsidR="00DE4134" w:rsidRPr="00944641" w:rsidRDefault="00DE4134" w:rsidP="00DE4134">
      <w:pPr>
        <w:jc w:val="center"/>
        <w:rPr>
          <w:rFonts w:ascii="黑体" w:eastAsia="黑体" w:hAnsi="黑体"/>
          <w:sz w:val="24"/>
          <w:szCs w:val="24"/>
        </w:rPr>
      </w:pPr>
      <w:del w:id="49" w:author="滕 依筱" w:date="2020-09-28T08:50:00Z">
        <w:r w:rsidDel="008D5ED7">
          <w:rPr>
            <w:noProof/>
          </w:rPr>
          <w:lastRenderedPageBreak/>
          <w:drawing>
            <wp:inline distT="0" distB="0" distL="0" distR="0" wp14:anchorId="0509365B" wp14:editId="3372860A">
              <wp:extent cx="5927580" cy="3057099"/>
              <wp:effectExtent l="0" t="0" r="0" b="0"/>
              <wp:docPr id="12" name="图片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21609" cy="31055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AE2C3F1" w14:textId="00D4408A" w:rsidR="006E2F17" w:rsidRPr="006E2F17" w:rsidDel="008D5ED7" w:rsidRDefault="006E2F17" w:rsidP="006E2F17">
      <w:pPr>
        <w:widowControl/>
        <w:jc w:val="left"/>
        <w:rPr>
          <w:del w:id="50" w:author="滕 依筱" w:date="2020-09-28T08:50:00Z"/>
          <w:rFonts w:ascii="宋体" w:eastAsia="宋体" w:hAnsi="宋体" w:cs="宋体"/>
          <w:kern w:val="0"/>
          <w:sz w:val="24"/>
          <w:szCs w:val="24"/>
        </w:rPr>
      </w:pPr>
    </w:p>
    <w:p w14:paraId="2F6727C0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0BD12344" w14:textId="4AD9FF54" w:rsidR="006E2F17" w:rsidRDefault="00944641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（2）</w:t>
      </w:r>
      <w:r w:rsidR="006E2F17" w:rsidRPr="00944641">
        <w:rPr>
          <w:rFonts w:ascii="黑体" w:eastAsia="黑体" w:hAnsi="黑体" w:hint="eastAsia"/>
          <w:sz w:val="24"/>
          <w:szCs w:val="24"/>
        </w:rPr>
        <w:t>注册账</w:t>
      </w:r>
      <w:ins w:id="51" w:author="滕 依筱" w:date="2020-09-28T08:36:00Z">
        <w:r w:rsidR="008D7BF1">
          <w:rPr>
            <w:rFonts w:ascii="黑体" w:eastAsia="黑体" w:hAnsi="黑体" w:hint="eastAsia"/>
            <w:sz w:val="24"/>
            <w:szCs w:val="24"/>
          </w:rPr>
          <w:t>号</w:t>
        </w:r>
      </w:ins>
      <w:del w:id="52" w:author="滕 依筱" w:date="2020-09-28T08:36:00Z">
        <w:r w:rsidR="006E2F17" w:rsidRPr="00944641" w:rsidDel="008D7BF1">
          <w:rPr>
            <w:rFonts w:ascii="黑体" w:eastAsia="黑体" w:hAnsi="黑体" w:hint="eastAsia"/>
            <w:sz w:val="24"/>
            <w:szCs w:val="24"/>
          </w:rPr>
          <w:delText>户</w:delText>
        </w:r>
      </w:del>
      <w:r w:rsidR="006E2F17" w:rsidRPr="00944641">
        <w:rPr>
          <w:rFonts w:ascii="黑体" w:eastAsia="黑体" w:hAnsi="黑体" w:hint="eastAsia"/>
          <w:sz w:val="24"/>
          <w:szCs w:val="24"/>
        </w:rPr>
        <w:t>业务</w:t>
      </w:r>
    </w:p>
    <w:p w14:paraId="1F6B571E" w14:textId="4AC45DE8" w:rsidR="00FA61CB" w:rsidRPr="008D5ED7" w:rsidRDefault="008D5ED7" w:rsidP="008D5ED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  <w:rPrChange w:id="53" w:author="滕 依筱" w:date="2020-09-28T08:52:00Z">
            <w:rPr>
              <w:rFonts w:ascii="黑体" w:eastAsia="黑体" w:hAnsi="黑体" w:hint="eastAsia"/>
              <w:sz w:val="24"/>
              <w:szCs w:val="24"/>
            </w:rPr>
          </w:rPrChange>
        </w:rPr>
        <w:pPrChange w:id="54" w:author="滕 依筱" w:date="2020-09-28T08:52:00Z">
          <w:pPr/>
        </w:pPrChange>
      </w:pPr>
      <w:ins w:id="55" w:author="滕 依筱" w:date="2020-09-28T08:52:00Z">
        <w:r w:rsidRPr="008D5ED7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6533B87C" wp14:editId="1C1611DC">
              <wp:extent cx="5274310" cy="2242820"/>
              <wp:effectExtent l="0" t="0" r="2540" b="5080"/>
              <wp:docPr id="58" name="图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4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242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4181B9F" w14:textId="69BC9E03" w:rsidR="00FA61CB" w:rsidRDefault="00DE4134" w:rsidP="0059699A">
      <w:pPr>
        <w:rPr>
          <w:rFonts w:ascii="黑体" w:eastAsia="黑体" w:hAnsi="黑体"/>
          <w:sz w:val="24"/>
          <w:szCs w:val="24"/>
        </w:rPr>
      </w:pPr>
      <w:del w:id="56" w:author="滕 依筱" w:date="2020-09-28T08:52:00Z">
        <w:r w:rsidDel="008D5ED7">
          <w:rPr>
            <w:noProof/>
          </w:rPr>
          <w:lastRenderedPageBreak/>
          <w:drawing>
            <wp:inline distT="0" distB="0" distL="0" distR="0" wp14:anchorId="796E408E" wp14:editId="0406B58E">
              <wp:extent cx="5957248" cy="2824480"/>
              <wp:effectExtent l="0" t="0" r="5715" b="0"/>
              <wp:docPr id="18" name="图片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07330" cy="2848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0433A27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71A9A470" w14:textId="4757E222" w:rsidR="00536CAB" w:rsidRDefault="00944641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（3）</w:t>
      </w:r>
      <w:del w:id="57" w:author="滕 依筱" w:date="2020-09-28T08:36:00Z">
        <w:r w:rsidR="00536CAB" w:rsidRPr="00944641" w:rsidDel="008D7BF1">
          <w:rPr>
            <w:rFonts w:ascii="黑体" w:eastAsia="黑体" w:hAnsi="黑体" w:hint="eastAsia"/>
            <w:sz w:val="24"/>
            <w:szCs w:val="24"/>
          </w:rPr>
          <w:delText>删除账户业务</w:delText>
        </w:r>
      </w:del>
      <w:ins w:id="58" w:author="滕 依筱" w:date="2020-09-28T08:36:00Z">
        <w:r w:rsidR="008D7BF1">
          <w:rPr>
            <w:rFonts w:ascii="黑体" w:eastAsia="黑体" w:hAnsi="黑体" w:hint="eastAsia"/>
            <w:sz w:val="24"/>
            <w:szCs w:val="24"/>
          </w:rPr>
          <w:t>修改用户信息</w:t>
        </w:r>
      </w:ins>
      <w:ins w:id="59" w:author="滕 依筱" w:date="2020-09-28T08:37:00Z">
        <w:r w:rsidR="008D7BF1">
          <w:rPr>
            <w:rFonts w:ascii="黑体" w:eastAsia="黑体" w:hAnsi="黑体" w:hint="eastAsia"/>
            <w:sz w:val="24"/>
            <w:szCs w:val="24"/>
          </w:rPr>
          <w:t>业务</w:t>
        </w:r>
      </w:ins>
    </w:p>
    <w:p w14:paraId="34514D3A" w14:textId="186E8B6E" w:rsidR="00FA61CB" w:rsidRDefault="008D5ED7" w:rsidP="008D5ED7">
      <w:pPr>
        <w:widowControl/>
        <w:jc w:val="left"/>
        <w:rPr>
          <w:rFonts w:ascii="黑体" w:eastAsia="黑体" w:hAnsi="黑体"/>
          <w:sz w:val="24"/>
          <w:szCs w:val="24"/>
        </w:rPr>
        <w:pPrChange w:id="60" w:author="滕 依筱" w:date="2020-09-28T08:59:00Z">
          <w:pPr/>
        </w:pPrChange>
      </w:pPr>
      <w:ins w:id="61" w:author="滕 依筱" w:date="2020-09-28T08:59:00Z">
        <w:r w:rsidRPr="008D5ED7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67937954" wp14:editId="5CD2AE59">
              <wp:extent cx="5274310" cy="2196465"/>
              <wp:effectExtent l="0" t="0" r="2540" b="0"/>
              <wp:docPr id="59" name="图片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"/>
                      <pic:cNvPicPr>
                        <a:picLocks noChangeAspect="1" noChangeArrowheads="1"/>
                      </pic:cNvPicPr>
                    </pic:nvPicPr>
                    <pic:blipFill>
                      <a:blip r:embed="rId5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196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7EF13E5" w14:textId="1AE4963E" w:rsidR="00DE4134" w:rsidRPr="00DE4134" w:rsidRDefault="00DE4134" w:rsidP="0059699A">
      <w:del w:id="62" w:author="滕 依筱" w:date="2020-09-28T08:59:00Z">
        <w:r w:rsidDel="008D5ED7">
          <w:rPr>
            <w:noProof/>
          </w:rPr>
          <w:drawing>
            <wp:inline distT="0" distB="0" distL="0" distR="0" wp14:anchorId="281D38B5" wp14:editId="4E647661">
              <wp:extent cx="6120765" cy="2872854"/>
              <wp:effectExtent l="0" t="0" r="0" b="3810"/>
              <wp:docPr id="25" name="图片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54412" cy="288864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296F3D2" w14:textId="5E1DF85D" w:rsidR="00536CAB" w:rsidRDefault="00536CAB" w:rsidP="0059699A"/>
    <w:p w14:paraId="5211E47E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38A6D74E" w14:textId="15C104D4" w:rsidR="001B74E6" w:rsidRDefault="00944641" w:rsidP="0059699A">
      <w:pPr>
        <w:rPr>
          <w:ins w:id="63" w:author="滕 依筱" w:date="2020-09-28T09:02:00Z"/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（4）</w:t>
      </w:r>
      <w:del w:id="64" w:author="滕 依筱" w:date="2020-09-28T08:37:00Z">
        <w:r w:rsidR="001B74E6" w:rsidRPr="00944641" w:rsidDel="008D7BF1">
          <w:rPr>
            <w:rFonts w:ascii="黑体" w:eastAsia="黑体" w:hAnsi="黑体" w:hint="eastAsia"/>
            <w:sz w:val="24"/>
            <w:szCs w:val="24"/>
          </w:rPr>
          <w:delText>批量修改账户密码业务</w:delText>
        </w:r>
      </w:del>
      <w:ins w:id="65" w:author="滕 依筱" w:date="2020-09-28T08:37:00Z">
        <w:r w:rsidR="008D7BF1">
          <w:rPr>
            <w:rFonts w:ascii="黑体" w:eastAsia="黑体" w:hAnsi="黑体" w:hint="eastAsia"/>
            <w:sz w:val="24"/>
            <w:szCs w:val="24"/>
          </w:rPr>
          <w:t>每日信息申报业务</w:t>
        </w:r>
      </w:ins>
    </w:p>
    <w:p w14:paraId="28E2ECA5" w14:textId="6BF345E4" w:rsidR="00497672" w:rsidRPr="00497672" w:rsidRDefault="00497672" w:rsidP="0049767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  <w:rPrChange w:id="66" w:author="滕 依筱" w:date="2020-09-28T09:02:00Z">
            <w:rPr>
              <w:rFonts w:ascii="黑体" w:eastAsia="黑体" w:hAnsi="黑体" w:hint="eastAsia"/>
              <w:sz w:val="24"/>
              <w:szCs w:val="24"/>
            </w:rPr>
          </w:rPrChange>
        </w:rPr>
        <w:pPrChange w:id="67" w:author="滕 依筱" w:date="2020-09-28T09:02:00Z">
          <w:pPr/>
        </w:pPrChange>
      </w:pPr>
      <w:ins w:id="68" w:author="滕 依筱" w:date="2020-09-28T09:02:00Z">
        <w:r w:rsidRPr="00497672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6E639E32" wp14:editId="5AB5119C">
              <wp:extent cx="5274310" cy="2263775"/>
              <wp:effectExtent l="0" t="0" r="2540" b="3175"/>
              <wp:docPr id="60" name="图片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5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263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FFE731F" w14:textId="3E14775E" w:rsidR="00DE4134" w:rsidRPr="00944641" w:rsidRDefault="00DE4134" w:rsidP="0059699A">
      <w:pPr>
        <w:rPr>
          <w:rFonts w:ascii="黑体" w:eastAsia="黑体" w:hAnsi="黑体"/>
          <w:sz w:val="24"/>
          <w:szCs w:val="24"/>
        </w:rPr>
      </w:pPr>
      <w:del w:id="69" w:author="滕 依筱" w:date="2020-09-28T09:02:00Z">
        <w:r w:rsidDel="00497672">
          <w:rPr>
            <w:noProof/>
          </w:rPr>
          <w:drawing>
            <wp:inline distT="0" distB="0" distL="0" distR="0" wp14:anchorId="71B6250C" wp14:editId="323426CB">
              <wp:extent cx="5956935" cy="2606723"/>
              <wp:effectExtent l="0" t="0" r="5715" b="3175"/>
              <wp:docPr id="32" name="图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7580" cy="26113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7FFC359" w14:textId="7CA84772" w:rsidR="001B74E6" w:rsidDel="008D7BF1" w:rsidRDefault="001B74E6" w:rsidP="0059699A">
      <w:pPr>
        <w:rPr>
          <w:del w:id="70" w:author="滕 依筱" w:date="2020-09-28T08:36:00Z"/>
        </w:rPr>
      </w:pPr>
    </w:p>
    <w:p w14:paraId="6F7F2CAB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2F85CAB4" w14:textId="663C60F2" w:rsidR="00490806" w:rsidRDefault="00944641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（5）</w:t>
      </w:r>
      <w:del w:id="71" w:author="滕 依筱" w:date="2020-09-28T08:37:00Z">
        <w:r w:rsidR="00490806" w:rsidRPr="00944641" w:rsidDel="008D7BF1">
          <w:rPr>
            <w:rFonts w:ascii="黑体" w:eastAsia="黑体" w:hAnsi="黑体" w:hint="eastAsia"/>
            <w:sz w:val="24"/>
            <w:szCs w:val="24"/>
          </w:rPr>
          <w:delText>每日信息申报业务</w:delText>
        </w:r>
      </w:del>
      <w:ins w:id="72" w:author="滕 依筱" w:date="2020-09-28T08:37:00Z">
        <w:r w:rsidR="008D7BF1">
          <w:rPr>
            <w:rFonts w:ascii="黑体" w:eastAsia="黑体" w:hAnsi="黑体" w:hint="eastAsia"/>
            <w:sz w:val="24"/>
            <w:szCs w:val="24"/>
          </w:rPr>
          <w:t>查看用户</w:t>
        </w:r>
      </w:ins>
      <w:ins w:id="73" w:author="滕 依筱" w:date="2020-09-28T08:46:00Z">
        <w:r w:rsidR="00085CB6">
          <w:rPr>
            <w:rFonts w:ascii="黑体" w:eastAsia="黑体" w:hAnsi="黑体" w:hint="eastAsia"/>
            <w:sz w:val="24"/>
            <w:szCs w:val="24"/>
          </w:rPr>
          <w:t>健康信息业务</w:t>
        </w:r>
      </w:ins>
    </w:p>
    <w:p w14:paraId="71A7E267" w14:textId="24E56B73" w:rsidR="00FA61CB" w:rsidRPr="00497672" w:rsidRDefault="00497672" w:rsidP="0049767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  <w:rPrChange w:id="74" w:author="滕 依筱" w:date="2020-09-28T09:03:00Z">
            <w:rPr>
              <w:rFonts w:ascii="黑体" w:eastAsia="黑体" w:hAnsi="黑体" w:hint="eastAsia"/>
              <w:sz w:val="24"/>
              <w:szCs w:val="24"/>
            </w:rPr>
          </w:rPrChange>
        </w:rPr>
        <w:pPrChange w:id="75" w:author="滕 依筱" w:date="2020-09-28T09:03:00Z">
          <w:pPr/>
        </w:pPrChange>
      </w:pPr>
      <w:ins w:id="76" w:author="滕 依筱" w:date="2020-09-28T09:03:00Z">
        <w:r w:rsidRPr="00497672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0AC87A27" wp14:editId="5C6CC7DC">
              <wp:extent cx="5274310" cy="1877695"/>
              <wp:effectExtent l="0" t="0" r="2540" b="8255"/>
              <wp:docPr id="61" name="图片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/>
                      <pic:cNvPicPr>
                        <a:picLocks noChangeAspect="1" noChangeArrowheads="1"/>
                      </pic:cNvPicPr>
                    </pic:nvPicPr>
                    <pic:blipFill>
                      <a:blip r:embed="rId5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1877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19860B4" w14:textId="6ECD2241" w:rsidR="00DE4134" w:rsidRPr="00944641" w:rsidRDefault="00DE4134" w:rsidP="0059699A">
      <w:pPr>
        <w:rPr>
          <w:rFonts w:ascii="黑体" w:eastAsia="黑体" w:hAnsi="黑体"/>
          <w:sz w:val="24"/>
          <w:szCs w:val="24"/>
        </w:rPr>
      </w:pPr>
      <w:del w:id="77" w:author="滕 依筱" w:date="2020-09-28T09:03:00Z">
        <w:r w:rsidDel="00497672">
          <w:rPr>
            <w:noProof/>
          </w:rPr>
          <w:lastRenderedPageBreak/>
          <w:drawing>
            <wp:inline distT="0" distB="0" distL="0" distR="0" wp14:anchorId="503410EA" wp14:editId="4EA7FD24">
              <wp:extent cx="6277610" cy="3166281"/>
              <wp:effectExtent l="0" t="0" r="8890" b="0"/>
              <wp:docPr id="33" name="图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28539" cy="31919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A7985FA" w14:textId="0FCF1B40" w:rsidR="00490806" w:rsidRPr="00490806" w:rsidDel="008D7BF1" w:rsidRDefault="00490806" w:rsidP="00490806">
      <w:pPr>
        <w:widowControl/>
        <w:jc w:val="left"/>
        <w:rPr>
          <w:del w:id="78" w:author="滕 依筱" w:date="2020-09-28T08:36:00Z"/>
          <w:rFonts w:ascii="宋体" w:eastAsia="宋体" w:hAnsi="宋体" w:cs="宋体"/>
          <w:kern w:val="0"/>
          <w:sz w:val="24"/>
          <w:szCs w:val="24"/>
        </w:rPr>
      </w:pPr>
    </w:p>
    <w:p w14:paraId="786138BB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0C39D346" w14:textId="3B8D7E91" w:rsidR="004408B3" w:rsidRDefault="00944641" w:rsidP="0059699A">
      <w:pPr>
        <w:rPr>
          <w:ins w:id="79" w:author="滕 依筱" w:date="2020-09-28T09:05:00Z"/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</w:t>
      </w:r>
      <w:r w:rsidRPr="00944641">
        <w:rPr>
          <w:rFonts w:ascii="黑体" w:eastAsia="黑体" w:hAnsi="黑体"/>
          <w:sz w:val="24"/>
          <w:szCs w:val="24"/>
        </w:rPr>
        <w:t>6</w:t>
      </w:r>
      <w:r w:rsidRPr="00944641">
        <w:rPr>
          <w:rFonts w:ascii="黑体" w:eastAsia="黑体" w:hAnsi="黑体" w:hint="eastAsia"/>
          <w:sz w:val="24"/>
          <w:szCs w:val="24"/>
        </w:rPr>
        <w:t>）</w:t>
      </w:r>
      <w:del w:id="80" w:author="滕 依筱" w:date="2020-09-28T08:46:00Z">
        <w:r w:rsidR="004408B3" w:rsidRPr="00944641" w:rsidDel="00085CB6">
          <w:rPr>
            <w:rFonts w:ascii="黑体" w:eastAsia="黑体" w:hAnsi="黑体" w:hint="eastAsia"/>
            <w:sz w:val="24"/>
            <w:szCs w:val="24"/>
          </w:rPr>
          <w:delText>查看用户健康信息</w:delText>
        </w:r>
      </w:del>
      <w:ins w:id="81" w:author="滕 依筱" w:date="2020-09-28T08:46:00Z">
        <w:r w:rsidR="00085CB6">
          <w:rPr>
            <w:rFonts w:ascii="黑体" w:eastAsia="黑体" w:hAnsi="黑体" w:hint="eastAsia"/>
            <w:sz w:val="24"/>
            <w:szCs w:val="24"/>
          </w:rPr>
          <w:t>回复用户信息业务</w:t>
        </w:r>
      </w:ins>
    </w:p>
    <w:p w14:paraId="3E3D4323" w14:textId="5B345D1B" w:rsidR="00497672" w:rsidRPr="00497672" w:rsidDel="00497672" w:rsidRDefault="00497672" w:rsidP="00497672">
      <w:pPr>
        <w:widowControl/>
        <w:jc w:val="left"/>
        <w:rPr>
          <w:del w:id="82" w:author="滕 依筱" w:date="2020-09-28T09:05:00Z"/>
          <w:rFonts w:ascii="宋体" w:eastAsia="宋体" w:hAnsi="宋体" w:cs="宋体" w:hint="eastAsia"/>
          <w:kern w:val="0"/>
          <w:sz w:val="24"/>
          <w:szCs w:val="24"/>
          <w:rPrChange w:id="83" w:author="滕 依筱" w:date="2020-09-28T09:06:00Z">
            <w:rPr>
              <w:del w:id="84" w:author="滕 依筱" w:date="2020-09-28T09:05:00Z"/>
              <w:rFonts w:ascii="黑体" w:eastAsia="黑体" w:hAnsi="黑体" w:hint="eastAsia"/>
              <w:sz w:val="24"/>
              <w:szCs w:val="24"/>
            </w:rPr>
          </w:rPrChange>
        </w:rPr>
        <w:pPrChange w:id="85" w:author="滕 依筱" w:date="2020-09-28T09:06:00Z">
          <w:pPr/>
        </w:pPrChange>
      </w:pPr>
      <w:ins w:id="86" w:author="滕 依筱" w:date="2020-09-28T09:10:00Z">
        <w:r w:rsidRPr="00497672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1C50E70E" wp14:editId="503D54B5">
              <wp:extent cx="5274310" cy="2796540"/>
              <wp:effectExtent l="0" t="0" r="2540" b="3810"/>
              <wp:docPr id="70" name="图片 7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"/>
                      <pic:cNvPicPr>
                        <a:picLocks noChangeAspect="1" noChangeArrowheads="1"/>
                      </pic:cNvPicPr>
                    </pic:nvPicPr>
                    <pic:blipFill>
                      <a:blip r:embed="rId5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7965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949C967" w14:textId="1057D693" w:rsidR="00DE4134" w:rsidRPr="00944641" w:rsidRDefault="00DE4134" w:rsidP="00497672">
      <w:pPr>
        <w:widowControl/>
        <w:jc w:val="left"/>
        <w:rPr>
          <w:rFonts w:ascii="黑体" w:eastAsia="黑体" w:hAnsi="黑体"/>
          <w:sz w:val="24"/>
          <w:szCs w:val="24"/>
        </w:rPr>
        <w:pPrChange w:id="87" w:author="滕 依筱" w:date="2020-09-28T09:10:00Z">
          <w:pPr/>
        </w:pPrChange>
      </w:pPr>
      <w:del w:id="88" w:author="滕 依筱" w:date="2020-09-28T09:05:00Z">
        <w:r w:rsidDel="00497672">
          <w:rPr>
            <w:noProof/>
          </w:rPr>
          <w:lastRenderedPageBreak/>
          <w:drawing>
            <wp:inline distT="0" distB="0" distL="0" distR="0" wp14:anchorId="426A4EFC" wp14:editId="14CF76EF">
              <wp:extent cx="6332220" cy="2927445"/>
              <wp:effectExtent l="0" t="0" r="0" b="6350"/>
              <wp:docPr id="34" name="图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52369" cy="29367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4486584" w14:textId="757C3BE1" w:rsidR="002E1220" w:rsidRDefault="002E1220" w:rsidP="0059699A"/>
    <w:p w14:paraId="2276174B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5C17BAFD" w14:textId="6A669ED4" w:rsidR="004408B3" w:rsidRDefault="00944641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（7）</w:t>
      </w:r>
      <w:del w:id="89" w:author="滕 依筱" w:date="2020-09-28T08:46:00Z">
        <w:r w:rsidR="004408B3" w:rsidRPr="00944641" w:rsidDel="00085CB6">
          <w:rPr>
            <w:rFonts w:ascii="黑体" w:eastAsia="黑体" w:hAnsi="黑体" w:hint="eastAsia"/>
            <w:sz w:val="24"/>
            <w:szCs w:val="24"/>
          </w:rPr>
          <w:delText>辅助用户修改健康信息</w:delText>
        </w:r>
      </w:del>
      <w:ins w:id="90" w:author="滕 依筱" w:date="2020-09-28T08:46:00Z">
        <w:r w:rsidR="00085CB6">
          <w:rPr>
            <w:rFonts w:ascii="黑体" w:eastAsia="黑体" w:hAnsi="黑体" w:hint="eastAsia"/>
            <w:sz w:val="24"/>
            <w:szCs w:val="24"/>
          </w:rPr>
          <w:t>查看被回复的信息</w:t>
        </w:r>
      </w:ins>
    </w:p>
    <w:p w14:paraId="6B6F38DD" w14:textId="03ACE67C" w:rsidR="00FA61CB" w:rsidRPr="00944641" w:rsidDel="00497672" w:rsidRDefault="00497672" w:rsidP="00497672">
      <w:pPr>
        <w:widowControl/>
        <w:jc w:val="left"/>
        <w:rPr>
          <w:del w:id="91" w:author="滕 依筱" w:date="2020-09-28T09:09:00Z"/>
          <w:rFonts w:ascii="黑体" w:eastAsia="黑体" w:hAnsi="黑体"/>
          <w:sz w:val="24"/>
          <w:szCs w:val="24"/>
        </w:rPr>
        <w:pPrChange w:id="92" w:author="滕 依筱" w:date="2020-09-28T09:09:00Z">
          <w:pPr/>
        </w:pPrChange>
      </w:pPr>
      <w:ins w:id="93" w:author="滕 依筱" w:date="2020-09-28T09:09:00Z">
        <w:r w:rsidRPr="00497672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6E18A851" wp14:editId="1FF3C890">
              <wp:extent cx="5274310" cy="1969770"/>
              <wp:effectExtent l="0" t="0" r="2540" b="0"/>
              <wp:docPr id="69" name="图片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0"/>
                      <pic:cNvPicPr>
                        <a:picLocks noChangeAspect="1" noChangeArrowheads="1"/>
                      </pic:cNvPicPr>
                    </pic:nvPicPr>
                    <pic:blipFill>
                      <a:blip r:embed="rId5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1969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2D51C16" w14:textId="62FE6644" w:rsidR="00BD2500" w:rsidRPr="004408B3" w:rsidRDefault="00DE4134" w:rsidP="00497672">
      <w:pPr>
        <w:widowControl/>
        <w:jc w:val="left"/>
        <w:pPrChange w:id="94" w:author="滕 依筱" w:date="2020-09-28T09:09:00Z">
          <w:pPr/>
        </w:pPrChange>
      </w:pPr>
      <w:del w:id="95" w:author="滕 依筱" w:date="2020-09-28T09:09:00Z">
        <w:r w:rsidDel="00497672">
          <w:rPr>
            <w:noProof/>
          </w:rPr>
          <w:drawing>
            <wp:inline distT="0" distB="0" distL="0" distR="0" wp14:anchorId="4F82732B" wp14:editId="54A6359D">
              <wp:extent cx="6407150" cy="2906973"/>
              <wp:effectExtent l="0" t="0" r="0" b="8255"/>
              <wp:docPr id="35" name="图片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43646" cy="292353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2917C70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38896A5E" w14:textId="77F703DD" w:rsidR="007270FB" w:rsidRDefault="00944641" w:rsidP="0059699A">
      <w:pPr>
        <w:rPr>
          <w:ins w:id="96" w:author="滕 依筱" w:date="2020-09-28T09:11:00Z"/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（8）</w:t>
      </w:r>
      <w:del w:id="97" w:author="滕 依筱" w:date="2020-09-28T08:47:00Z">
        <w:r w:rsidR="007270FB" w:rsidRPr="00944641" w:rsidDel="00085CB6">
          <w:rPr>
            <w:rFonts w:ascii="黑体" w:eastAsia="黑体" w:hAnsi="黑体" w:hint="eastAsia"/>
            <w:sz w:val="24"/>
            <w:szCs w:val="24"/>
          </w:rPr>
          <w:delText>回复用户信息</w:delText>
        </w:r>
      </w:del>
      <w:ins w:id="98" w:author="滕 依筱" w:date="2020-09-28T08:47:00Z">
        <w:r w:rsidR="00085CB6">
          <w:rPr>
            <w:rFonts w:ascii="黑体" w:eastAsia="黑体" w:hAnsi="黑体" w:hint="eastAsia"/>
            <w:sz w:val="24"/>
            <w:szCs w:val="24"/>
          </w:rPr>
          <w:t>出校申请业务</w:t>
        </w:r>
      </w:ins>
    </w:p>
    <w:p w14:paraId="5A5C3496" w14:textId="6470BCA5" w:rsidR="00497672" w:rsidRPr="00497672" w:rsidRDefault="00497672" w:rsidP="0049767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  <w:rPrChange w:id="99" w:author="滕 依筱" w:date="2020-09-28T09:11:00Z">
            <w:rPr>
              <w:rFonts w:ascii="黑体" w:eastAsia="黑体" w:hAnsi="黑体" w:hint="eastAsia"/>
              <w:sz w:val="24"/>
              <w:szCs w:val="24"/>
            </w:rPr>
          </w:rPrChange>
        </w:rPr>
        <w:pPrChange w:id="100" w:author="滕 依筱" w:date="2020-09-28T09:11:00Z">
          <w:pPr/>
        </w:pPrChange>
      </w:pPr>
      <w:ins w:id="101" w:author="滕 依筱" w:date="2020-09-28T09:11:00Z">
        <w:r w:rsidRPr="00497672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12A1CEBD" wp14:editId="00FA0543">
              <wp:extent cx="5274310" cy="1937385"/>
              <wp:effectExtent l="0" t="0" r="2540" b="5715"/>
              <wp:docPr id="71" name="图片 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"/>
                      <pic:cNvPicPr>
                        <a:picLocks noChangeAspect="1" noChangeArrowheads="1"/>
                      </pic:cNvPicPr>
                    </pic:nvPicPr>
                    <pic:blipFill>
                      <a:blip r:embed="rId6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1937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84094B3" w14:textId="1A6D8E41" w:rsidR="002B1253" w:rsidRDefault="00DE4134" w:rsidP="0059699A">
      <w:del w:id="102" w:author="滕 依筱" w:date="2020-09-28T09:11:00Z">
        <w:r w:rsidDel="00497672">
          <w:object w:dxaOrig="12397" w:dyaOrig="6901" w14:anchorId="39E79CFA">
            <v:shape id="_x0000_i1027" type="#_x0000_t75" style="width:490.8pt;height:300pt" o:ole="">
              <v:imagedata r:id="rId62" o:title=""/>
            </v:shape>
            <o:OLEObject Type="Embed" ProgID="Visio.Drawing.15" ShapeID="_x0000_i1027" DrawAspect="Content" ObjectID="_1662789968" r:id="rId63"/>
          </w:object>
        </w:r>
      </w:del>
    </w:p>
    <w:p w14:paraId="2C1BDE31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30A8DE75" w14:textId="0F790164" w:rsidR="007270FB" w:rsidRDefault="00944641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（9）</w:t>
      </w:r>
      <w:del w:id="103" w:author="滕 依筱" w:date="2020-09-28T08:47:00Z">
        <w:r w:rsidR="007270FB" w:rsidRPr="00944641" w:rsidDel="00085CB6">
          <w:rPr>
            <w:rFonts w:ascii="黑体" w:eastAsia="黑体" w:hAnsi="黑体" w:hint="eastAsia"/>
            <w:sz w:val="24"/>
            <w:szCs w:val="24"/>
          </w:rPr>
          <w:delText>出校申请</w:delText>
        </w:r>
      </w:del>
      <w:ins w:id="104" w:author="滕 依筱" w:date="2020-09-28T08:47:00Z">
        <w:r w:rsidR="00085CB6">
          <w:rPr>
            <w:rFonts w:ascii="黑体" w:eastAsia="黑体" w:hAnsi="黑体" w:hint="eastAsia"/>
            <w:sz w:val="24"/>
            <w:szCs w:val="24"/>
          </w:rPr>
          <w:t>返校反馈业务</w:t>
        </w:r>
      </w:ins>
    </w:p>
    <w:p w14:paraId="43192A56" w14:textId="661FB4B7" w:rsidR="00FA61CB" w:rsidRPr="00944641" w:rsidRDefault="004421C2" w:rsidP="004421C2">
      <w:pPr>
        <w:widowControl/>
        <w:jc w:val="left"/>
        <w:rPr>
          <w:rFonts w:ascii="黑体" w:eastAsia="黑体" w:hAnsi="黑体"/>
          <w:sz w:val="24"/>
          <w:szCs w:val="24"/>
        </w:rPr>
        <w:pPrChange w:id="105" w:author="滕 依筱" w:date="2020-09-28T09:14:00Z">
          <w:pPr/>
        </w:pPrChange>
      </w:pPr>
      <w:ins w:id="106" w:author="滕 依筱" w:date="2020-09-28T09:14:00Z">
        <w:r w:rsidRPr="004421C2">
          <w:rPr>
            <w:rFonts w:ascii="宋体" w:eastAsia="宋体" w:hAnsi="宋体" w:cs="宋体"/>
            <w:noProof/>
            <w:kern w:val="0"/>
            <w:sz w:val="24"/>
            <w:szCs w:val="24"/>
          </w:rPr>
          <w:lastRenderedPageBreak/>
          <w:drawing>
            <wp:inline distT="0" distB="0" distL="0" distR="0" wp14:anchorId="5E446662" wp14:editId="4A5C18A8">
              <wp:extent cx="5274310" cy="2773680"/>
              <wp:effectExtent l="0" t="0" r="2540" b="7620"/>
              <wp:docPr id="72" name="图片 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"/>
                      <pic:cNvPicPr>
                        <a:picLocks noChangeAspect="1" noChangeArrowheads="1"/>
                      </pic:cNvPicPr>
                    </pic:nvPicPr>
                    <pic:blipFill>
                      <a:blip r:embed="rId6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77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A5EEB4A" w14:textId="5765A6F3" w:rsidR="004D5F92" w:rsidRDefault="00DE4134" w:rsidP="0059699A">
      <w:del w:id="107" w:author="滕 依筱" w:date="2020-09-28T09:14:00Z">
        <w:r w:rsidDel="004421C2">
          <w:rPr>
            <w:noProof/>
          </w:rPr>
          <w:drawing>
            <wp:inline distT="0" distB="0" distL="0" distR="0" wp14:anchorId="056DAD98" wp14:editId="71C29483">
              <wp:extent cx="6414135" cy="2866030"/>
              <wp:effectExtent l="0" t="0" r="5715" b="0"/>
              <wp:docPr id="36" name="图片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50094" cy="28820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B7318A7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3DDDF30C" w14:textId="26317DAE" w:rsidR="007270FB" w:rsidRDefault="00944641" w:rsidP="0059699A">
      <w:pPr>
        <w:rPr>
          <w:ins w:id="108" w:author="滕 依筱" w:date="2020-09-28T09:15:00Z"/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（1</w:t>
      </w:r>
      <w:r w:rsidRPr="00944641">
        <w:rPr>
          <w:rFonts w:ascii="黑体" w:eastAsia="黑体" w:hAnsi="黑体"/>
          <w:sz w:val="24"/>
          <w:szCs w:val="24"/>
        </w:rPr>
        <w:t>0</w:t>
      </w:r>
      <w:r w:rsidRPr="00944641">
        <w:rPr>
          <w:rFonts w:ascii="黑体" w:eastAsia="黑体" w:hAnsi="黑体" w:hint="eastAsia"/>
          <w:sz w:val="24"/>
          <w:szCs w:val="24"/>
        </w:rPr>
        <w:t>）</w:t>
      </w:r>
      <w:del w:id="109" w:author="滕 依筱" w:date="2020-09-28T08:47:00Z">
        <w:r w:rsidR="007270FB" w:rsidRPr="00944641" w:rsidDel="00085CB6">
          <w:rPr>
            <w:rFonts w:ascii="黑体" w:eastAsia="黑体" w:hAnsi="黑体" w:hint="eastAsia"/>
            <w:sz w:val="24"/>
            <w:szCs w:val="24"/>
          </w:rPr>
          <w:delText>返校反馈</w:delText>
        </w:r>
      </w:del>
      <w:ins w:id="110" w:author="滕 依筱" w:date="2020-09-28T08:47:00Z">
        <w:r w:rsidR="00085CB6">
          <w:rPr>
            <w:rFonts w:ascii="黑体" w:eastAsia="黑体" w:hAnsi="黑体" w:hint="eastAsia"/>
            <w:sz w:val="24"/>
            <w:szCs w:val="24"/>
          </w:rPr>
          <w:t>查看用户行动轨迹业务</w:t>
        </w:r>
      </w:ins>
    </w:p>
    <w:p w14:paraId="53AF3C46" w14:textId="4574CA6D" w:rsidR="007C4256" w:rsidRPr="00944641" w:rsidDel="007C4256" w:rsidRDefault="007C4256" w:rsidP="007C4256">
      <w:pPr>
        <w:widowControl/>
        <w:jc w:val="left"/>
        <w:rPr>
          <w:del w:id="111" w:author="滕 依筱" w:date="2020-09-28T09:15:00Z"/>
          <w:rFonts w:ascii="黑体" w:eastAsia="黑体" w:hAnsi="黑体" w:hint="eastAsia"/>
          <w:sz w:val="24"/>
          <w:szCs w:val="24"/>
        </w:rPr>
        <w:pPrChange w:id="112" w:author="滕 依筱" w:date="2020-09-28T09:15:00Z">
          <w:pPr/>
        </w:pPrChange>
      </w:pPr>
      <w:ins w:id="113" w:author="滕 依筱" w:date="2020-09-28T09:15:00Z">
        <w:r w:rsidRPr="007C4256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17C74D7C" wp14:editId="277FF27A">
              <wp:extent cx="5274310" cy="1945640"/>
              <wp:effectExtent l="0" t="0" r="2540" b="0"/>
              <wp:docPr id="73" name="图片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0"/>
                      <pic:cNvPicPr>
                        <a:picLocks noChangeAspect="1" noChangeArrowheads="1"/>
                      </pic:cNvPicPr>
                    </pic:nvPicPr>
                    <pic:blipFill>
                      <a:blip r:embed="rId6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1945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1BE8AD0" w14:textId="38F83C63" w:rsidR="0080306F" w:rsidRDefault="00DE4134" w:rsidP="007C4256">
      <w:pPr>
        <w:widowControl/>
        <w:jc w:val="left"/>
        <w:pPrChange w:id="114" w:author="滕 依筱" w:date="2020-09-28T09:15:00Z">
          <w:pPr/>
        </w:pPrChange>
      </w:pPr>
      <w:del w:id="115" w:author="滕 依筱" w:date="2020-09-28T09:15:00Z">
        <w:r w:rsidDel="007C4256">
          <w:object w:dxaOrig="13309" w:dyaOrig="6901" w14:anchorId="736CA7A0">
            <v:shape id="_x0000_i1028" type="#_x0000_t75" style="width:502.8pt;height:300pt" o:ole="">
              <v:imagedata r:id="rId67" o:title=""/>
            </v:shape>
            <o:OLEObject Type="Embed" ProgID="Visio.Drawing.15" ShapeID="_x0000_i1028" DrawAspect="Content" ObjectID="_1662789969" r:id="rId68"/>
          </w:object>
        </w:r>
      </w:del>
    </w:p>
    <w:p w14:paraId="03EB13E7" w14:textId="77777777" w:rsidR="00FA61CB" w:rsidRDefault="00FA61CB" w:rsidP="004408B3">
      <w:pPr>
        <w:rPr>
          <w:rFonts w:ascii="黑体" w:eastAsia="黑体" w:hAnsi="黑体"/>
          <w:sz w:val="24"/>
          <w:szCs w:val="24"/>
        </w:rPr>
      </w:pPr>
    </w:p>
    <w:p w14:paraId="65171312" w14:textId="496E4767" w:rsidR="004408B3" w:rsidRDefault="00944641" w:rsidP="004408B3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（1</w:t>
      </w:r>
      <w:r w:rsidRPr="00944641">
        <w:rPr>
          <w:rFonts w:ascii="黑体" w:eastAsia="黑体" w:hAnsi="黑体"/>
          <w:sz w:val="24"/>
          <w:szCs w:val="24"/>
        </w:rPr>
        <w:t>1</w:t>
      </w:r>
      <w:r w:rsidRPr="00944641">
        <w:rPr>
          <w:rFonts w:ascii="黑体" w:eastAsia="黑体" w:hAnsi="黑体" w:hint="eastAsia"/>
          <w:sz w:val="24"/>
          <w:szCs w:val="24"/>
        </w:rPr>
        <w:t>）</w:t>
      </w:r>
      <w:del w:id="116" w:author="滕 依筱" w:date="2020-09-28T08:47:00Z">
        <w:r w:rsidR="004408B3" w:rsidRPr="00944641" w:rsidDel="00085CB6">
          <w:rPr>
            <w:rFonts w:ascii="黑体" w:eastAsia="黑体" w:hAnsi="黑体" w:hint="eastAsia"/>
            <w:sz w:val="24"/>
            <w:szCs w:val="24"/>
          </w:rPr>
          <w:delText>查看用户行动轨迹</w:delText>
        </w:r>
      </w:del>
      <w:ins w:id="117" w:author="滕 依筱" w:date="2020-09-28T08:47:00Z">
        <w:r w:rsidR="00085CB6">
          <w:rPr>
            <w:rFonts w:ascii="黑体" w:eastAsia="黑体" w:hAnsi="黑体" w:hint="eastAsia"/>
            <w:sz w:val="24"/>
            <w:szCs w:val="24"/>
          </w:rPr>
          <w:t>查看实时感染情况业务</w:t>
        </w:r>
      </w:ins>
    </w:p>
    <w:p w14:paraId="51806E9E" w14:textId="36738205" w:rsidR="00FA61CB" w:rsidRPr="007C4256" w:rsidDel="007C4256" w:rsidRDefault="007C4256" w:rsidP="007C4256">
      <w:pPr>
        <w:widowControl/>
        <w:jc w:val="left"/>
        <w:rPr>
          <w:del w:id="118" w:author="滕 依筱" w:date="2020-09-28T09:18:00Z"/>
          <w:rFonts w:ascii="宋体" w:eastAsia="宋体" w:hAnsi="宋体" w:cs="宋体" w:hint="eastAsia"/>
          <w:kern w:val="0"/>
          <w:sz w:val="24"/>
          <w:szCs w:val="24"/>
          <w:rPrChange w:id="119" w:author="滕 依筱" w:date="2020-09-28T09:18:00Z">
            <w:rPr>
              <w:del w:id="120" w:author="滕 依筱" w:date="2020-09-28T09:18:00Z"/>
              <w:rFonts w:ascii="黑体" w:eastAsia="黑体" w:hAnsi="黑体" w:hint="eastAsia"/>
              <w:sz w:val="24"/>
              <w:szCs w:val="24"/>
            </w:rPr>
          </w:rPrChange>
        </w:rPr>
        <w:pPrChange w:id="121" w:author="滕 依筱" w:date="2020-09-28T09:18:00Z">
          <w:pPr/>
        </w:pPrChange>
      </w:pPr>
      <w:ins w:id="122" w:author="滕 依筱" w:date="2020-09-28T09:18:00Z">
        <w:r w:rsidRPr="007C4256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55829D36" wp14:editId="6DCFD4EE">
              <wp:extent cx="5274310" cy="2515235"/>
              <wp:effectExtent l="0" t="0" r="2540" b="0"/>
              <wp:docPr id="74" name="图片 7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"/>
                      <pic:cNvPicPr>
                        <a:picLocks noChangeAspect="1" noChangeArrowheads="1"/>
                      </pic:cNvPicPr>
                    </pic:nvPicPr>
                    <pic:blipFill>
                      <a:blip r:embed="rId6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515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FBC6A6E" w14:textId="2C86981B" w:rsidR="00694667" w:rsidRDefault="00DE4134" w:rsidP="007C4256">
      <w:pPr>
        <w:widowControl/>
        <w:jc w:val="left"/>
        <w:pPrChange w:id="123" w:author="滕 依筱" w:date="2020-09-28T09:18:00Z">
          <w:pPr/>
        </w:pPrChange>
      </w:pPr>
      <w:del w:id="124" w:author="滕 依筱" w:date="2020-09-28T09:17:00Z">
        <w:r w:rsidDel="007C4256">
          <w:rPr>
            <w:noProof/>
          </w:rPr>
          <w:lastRenderedPageBreak/>
          <w:drawing>
            <wp:inline distT="0" distB="0" distL="0" distR="0" wp14:anchorId="39B9E1F5" wp14:editId="42861BD9">
              <wp:extent cx="6373495" cy="2900149"/>
              <wp:effectExtent l="0" t="0" r="8255" b="0"/>
              <wp:docPr id="37" name="图片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3395" cy="291375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60F4C36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09282B70" w14:textId="5393C0CF" w:rsidR="004408B3" w:rsidRPr="00944641" w:rsidRDefault="00944641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（1</w:t>
      </w:r>
      <w:r w:rsidRPr="00944641">
        <w:rPr>
          <w:rFonts w:ascii="黑体" w:eastAsia="黑体" w:hAnsi="黑体"/>
          <w:sz w:val="24"/>
          <w:szCs w:val="24"/>
        </w:rPr>
        <w:t>2</w:t>
      </w:r>
      <w:r w:rsidRPr="00944641">
        <w:rPr>
          <w:rFonts w:ascii="黑体" w:eastAsia="黑体" w:hAnsi="黑体" w:hint="eastAsia"/>
          <w:sz w:val="24"/>
          <w:szCs w:val="24"/>
        </w:rPr>
        <w:t>）</w:t>
      </w:r>
      <w:del w:id="125" w:author="滕 依筱" w:date="2020-09-28T08:47:00Z">
        <w:r w:rsidR="004408B3" w:rsidRPr="00944641" w:rsidDel="00085CB6">
          <w:rPr>
            <w:rFonts w:ascii="黑体" w:eastAsia="黑体" w:hAnsi="黑体" w:hint="eastAsia"/>
            <w:sz w:val="24"/>
            <w:szCs w:val="24"/>
          </w:rPr>
          <w:delText>查看出校异常用户信息</w:delText>
        </w:r>
      </w:del>
      <w:ins w:id="126" w:author="滕 依筱" w:date="2020-09-28T08:47:00Z">
        <w:r w:rsidR="00085CB6">
          <w:rPr>
            <w:rFonts w:ascii="黑体" w:eastAsia="黑体" w:hAnsi="黑体" w:hint="eastAsia"/>
            <w:sz w:val="24"/>
            <w:szCs w:val="24"/>
          </w:rPr>
          <w:t>修改实时感染信息业务</w:t>
        </w:r>
      </w:ins>
    </w:p>
    <w:p w14:paraId="7378BCCB" w14:textId="5CA5A5C3" w:rsidR="00405031" w:rsidRDefault="00DE4134" w:rsidP="0059699A">
      <w:r>
        <w:rPr>
          <w:noProof/>
        </w:rPr>
        <w:drawing>
          <wp:inline distT="0" distB="0" distL="0" distR="0" wp14:anchorId="59D5197B" wp14:editId="21CB85FF">
            <wp:extent cx="6332220" cy="30502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2431" cy="306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72FE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3130B778" w14:textId="3E41F536" w:rsidR="007270FB" w:rsidDel="00085CB6" w:rsidRDefault="00944641" w:rsidP="0059699A">
      <w:pPr>
        <w:rPr>
          <w:del w:id="127" w:author="滕 依筱" w:date="2020-09-28T08:48:00Z"/>
          <w:rFonts w:ascii="黑体" w:eastAsia="黑体" w:hAnsi="黑体"/>
          <w:sz w:val="24"/>
          <w:szCs w:val="24"/>
        </w:rPr>
      </w:pPr>
      <w:del w:id="128" w:author="滕 依筱" w:date="2020-09-28T08:48:00Z">
        <w:r w:rsidRPr="00944641" w:rsidDel="00085CB6">
          <w:rPr>
            <w:rFonts w:ascii="黑体" w:eastAsia="黑体" w:hAnsi="黑体" w:hint="eastAsia"/>
            <w:sz w:val="24"/>
            <w:szCs w:val="24"/>
          </w:rPr>
          <w:delText>（1</w:delText>
        </w:r>
        <w:r w:rsidRPr="00944641" w:rsidDel="00085CB6">
          <w:rPr>
            <w:rFonts w:ascii="黑体" w:eastAsia="黑体" w:hAnsi="黑体"/>
            <w:sz w:val="24"/>
            <w:szCs w:val="24"/>
          </w:rPr>
          <w:delText>3</w:delText>
        </w:r>
        <w:r w:rsidRPr="00944641" w:rsidDel="00085CB6">
          <w:rPr>
            <w:rFonts w:ascii="黑体" w:eastAsia="黑体" w:hAnsi="黑体" w:hint="eastAsia"/>
            <w:sz w:val="24"/>
            <w:szCs w:val="24"/>
          </w:rPr>
          <w:delText>）</w:delText>
        </w:r>
        <w:r w:rsidR="007270FB" w:rsidRPr="00944641" w:rsidDel="00085CB6">
          <w:rPr>
            <w:rFonts w:ascii="黑体" w:eastAsia="黑体" w:hAnsi="黑体" w:hint="eastAsia"/>
            <w:sz w:val="24"/>
            <w:szCs w:val="24"/>
          </w:rPr>
          <w:delText>查看实时感染情况</w:delText>
        </w:r>
      </w:del>
    </w:p>
    <w:p w14:paraId="68645501" w14:textId="0368DE28" w:rsidR="00FA61CB" w:rsidRPr="00944641" w:rsidDel="00085CB6" w:rsidRDefault="00FA61CB" w:rsidP="0059699A">
      <w:pPr>
        <w:rPr>
          <w:del w:id="129" w:author="滕 依筱" w:date="2020-09-28T08:48:00Z"/>
          <w:rFonts w:ascii="黑体" w:eastAsia="黑体" w:hAnsi="黑体"/>
          <w:sz w:val="24"/>
          <w:szCs w:val="24"/>
        </w:rPr>
      </w:pPr>
    </w:p>
    <w:p w14:paraId="2FF1BB91" w14:textId="09926E20" w:rsidR="00D2514D" w:rsidRPr="00D2514D" w:rsidRDefault="00FD6A43" w:rsidP="0059699A">
      <w:del w:id="130" w:author="滕 依筱" w:date="2020-09-28T08:48:00Z">
        <w:r w:rsidDel="00085CB6">
          <w:object w:dxaOrig="12733" w:dyaOrig="6901" w14:anchorId="2755D82C">
            <v:shape id="_x0000_i1029" type="#_x0000_t75" style="width:487.8pt;height:307.8pt" o:ole="">
              <v:imagedata r:id="rId72" o:title=""/>
            </v:shape>
            <o:OLEObject Type="Embed" ProgID="Visio.Drawing.15" ShapeID="_x0000_i1029" DrawAspect="Content" ObjectID="_1662789970" r:id="rId73"/>
          </w:object>
        </w:r>
      </w:del>
    </w:p>
    <w:p w14:paraId="33D11FA8" w14:textId="5D7666F3" w:rsidR="007270FB" w:rsidRDefault="007270FB" w:rsidP="0059699A"/>
    <w:p w14:paraId="48106027" w14:textId="651F7250" w:rsidR="007270FB" w:rsidRPr="00944641" w:rsidRDefault="00B95618" w:rsidP="0059699A">
      <w:pPr>
        <w:rPr>
          <w:rFonts w:ascii="黑体" w:eastAsia="黑体" w:hAnsi="黑体"/>
          <w:sz w:val="28"/>
          <w:szCs w:val="28"/>
        </w:rPr>
      </w:pPr>
      <w:r w:rsidRPr="00944641">
        <w:rPr>
          <w:rFonts w:ascii="黑体" w:eastAsia="黑体" w:hAnsi="黑体"/>
          <w:sz w:val="28"/>
          <w:szCs w:val="28"/>
        </w:rPr>
        <w:t>3.</w:t>
      </w:r>
      <w:r w:rsidRPr="00944641">
        <w:rPr>
          <w:rFonts w:ascii="黑体" w:eastAsia="黑体" w:hAnsi="黑体" w:hint="eastAsia"/>
          <w:sz w:val="28"/>
          <w:szCs w:val="28"/>
        </w:rPr>
        <w:t>数据库设计</w:t>
      </w:r>
    </w:p>
    <w:p w14:paraId="027150A4" w14:textId="5E791533" w:rsidR="00B95618" w:rsidRDefault="00B95618" w:rsidP="0059699A">
      <w:pPr>
        <w:rPr>
          <w:ins w:id="131" w:author="滕 依筱" w:date="2020-09-10T16:02:00Z"/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（1）逻辑结构设计</w:t>
      </w:r>
    </w:p>
    <w:p w14:paraId="66A7A34D" w14:textId="43B4A7E5" w:rsidR="00E07EBB" w:rsidRPr="00E07EBB" w:rsidRDefault="00E07EBB" w:rsidP="00E07EBB">
      <w:pPr>
        <w:widowControl/>
        <w:jc w:val="left"/>
        <w:rPr>
          <w:ins w:id="132" w:author="滕 依筱" w:date="2020-09-13T18:06:00Z"/>
          <w:rFonts w:ascii="宋体" w:eastAsia="宋体" w:hAnsi="宋体" w:cs="宋体"/>
          <w:kern w:val="0"/>
          <w:sz w:val="24"/>
          <w:szCs w:val="24"/>
        </w:rPr>
      </w:pPr>
      <w:ins w:id="133" w:author="滕 依筱" w:date="2020-09-13T18:06:00Z">
        <w:r w:rsidRPr="00E07EBB">
          <w:rPr>
            <w:rFonts w:ascii="宋体" w:eastAsia="宋体" w:hAnsi="宋体" w:cs="宋体"/>
            <w:noProof/>
            <w:kern w:val="0"/>
            <w:sz w:val="24"/>
            <w:szCs w:val="24"/>
          </w:rPr>
          <w:drawing>
            <wp:inline distT="0" distB="0" distL="0" distR="0" wp14:anchorId="60EC5C8E" wp14:editId="1E43850F">
              <wp:extent cx="5177420" cy="3970020"/>
              <wp:effectExtent l="0" t="0" r="4445" b="0"/>
              <wp:docPr id="41" name="图片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80267" cy="397220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6544529" w14:textId="7998CB9E" w:rsidR="00444E37" w:rsidRPr="00444E37" w:rsidRDefault="00444E37" w:rsidP="00444E37">
      <w:pPr>
        <w:widowControl/>
        <w:jc w:val="left"/>
        <w:rPr>
          <w:ins w:id="134" w:author="滕 依筱" w:date="2020-09-21T19:38:00Z"/>
          <w:rFonts w:ascii="宋体" w:eastAsia="宋体" w:hAnsi="宋体" w:cs="宋体"/>
          <w:kern w:val="0"/>
          <w:sz w:val="24"/>
          <w:szCs w:val="24"/>
        </w:rPr>
      </w:pPr>
      <w:ins w:id="135" w:author="滕 依筱" w:date="2020-09-21T19:38:00Z">
        <w:r w:rsidRPr="00444E37">
          <w:rPr>
            <w:rFonts w:ascii="宋体" w:eastAsia="宋体" w:hAnsi="宋体" w:cs="宋体"/>
            <w:noProof/>
            <w:kern w:val="0"/>
            <w:sz w:val="24"/>
            <w:szCs w:val="24"/>
          </w:rPr>
          <w:lastRenderedPageBreak/>
          <w:drawing>
            <wp:inline distT="0" distB="0" distL="0" distR="0" wp14:anchorId="5F81EC54" wp14:editId="5F772A26">
              <wp:extent cx="5274310" cy="1982470"/>
              <wp:effectExtent l="0" t="0" r="2540" b="0"/>
              <wp:docPr id="39" name="图片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7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1982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62F2ECD" w14:textId="75C8681A" w:rsidR="005B2F8C" w:rsidRPr="00944641" w:rsidDel="00444E37" w:rsidRDefault="005B2F8C" w:rsidP="0059699A">
      <w:pPr>
        <w:rPr>
          <w:del w:id="136" w:author="滕 依筱" w:date="2020-09-21T19:38:00Z"/>
          <w:rFonts w:ascii="黑体" w:eastAsia="黑体" w:hAnsi="黑体"/>
          <w:sz w:val="24"/>
          <w:szCs w:val="24"/>
        </w:rPr>
      </w:pPr>
    </w:p>
    <w:p w14:paraId="768E0811" w14:textId="2294011E" w:rsidR="00FE04C9" w:rsidRPr="00FE04C9" w:rsidRDefault="00FE04C9" w:rsidP="00FD6A43">
      <w:del w:id="137" w:author="滕 依筱" w:date="2020-09-10T16:02:00Z">
        <w:r w:rsidDel="005B2F8C">
          <w:rPr>
            <w:rFonts w:hint="eastAsia"/>
            <w:noProof/>
          </w:rPr>
          <w:drawing>
            <wp:inline distT="0" distB="0" distL="0" distR="0" wp14:anchorId="470B3EAA" wp14:editId="3A4AB11A">
              <wp:extent cx="5657998" cy="4015740"/>
              <wp:effectExtent l="0" t="0" r="0" b="3810"/>
              <wp:docPr id="6" name="图片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图片 6"/>
                      <pic:cNvPicPr/>
                    </pic:nvPicPr>
                    <pic:blipFill>
                      <a:blip r:embed="rId7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67114" cy="40222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del w:id="138" w:author="滕 依筱" w:date="2020-09-21T19:38:00Z">
        <w:r w:rsidDel="00444E37">
          <w:rPr>
            <w:rFonts w:hint="eastAsia"/>
            <w:noProof/>
          </w:rPr>
          <w:drawing>
            <wp:inline distT="0" distB="0" distL="0" distR="0" wp14:anchorId="023D5078" wp14:editId="22FB9047">
              <wp:extent cx="3405116" cy="1784040"/>
              <wp:effectExtent l="0" t="0" r="5080" b="6985"/>
              <wp:docPr id="9" name="图片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图片 9"/>
                      <pic:cNvPicPr/>
                    </pic:nvPicPr>
                    <pic:blipFill>
                      <a:blip r:embed="rId7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61705" cy="181368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20EAF88" w14:textId="3602DA3D" w:rsidR="00B95618" w:rsidRPr="00944641" w:rsidRDefault="00B95618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（2）物理结构设计</w:t>
      </w:r>
    </w:p>
    <w:p w14:paraId="22901595" w14:textId="77777777" w:rsidR="00B95618" w:rsidRPr="000F2AFE" w:rsidRDefault="00B95618" w:rsidP="000F2AFE">
      <w:pPr>
        <w:spacing w:line="240" w:lineRule="atLeast"/>
        <w:ind w:leftChars="100" w:left="21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lastRenderedPageBreak/>
        <w:t>CREATE TABLE User(</w:t>
      </w:r>
    </w:p>
    <w:p w14:paraId="57FEEEAD" w14:textId="40311121" w:rsidR="00B95618" w:rsidRPr="000A5F11" w:rsidRDefault="00B95618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r w:rsidRPr="000A5F11">
        <w:rPr>
          <w:rFonts w:ascii="Times New Roman" w:hAnsi="Times New Roman" w:cs="Times New Roman"/>
          <w:sz w:val="24"/>
          <w:szCs w:val="24"/>
        </w:rPr>
        <w:t>ID VARCHAR (20)</w:t>
      </w:r>
      <w:ins w:id="139" w:author="滕 依筱" w:date="2020-09-11T15:22:00Z">
        <w:r w:rsidR="000A5F11">
          <w:rPr>
            <w:rFonts w:ascii="Times New Roman" w:hAnsi="Times New Roman" w:cs="Times New Roman"/>
            <w:sz w:val="24"/>
            <w:szCs w:val="24"/>
          </w:rPr>
          <w:t xml:space="preserve"> PRIMARY KEY</w:t>
        </w:r>
      </w:ins>
      <w:r w:rsidRPr="000A5F11">
        <w:rPr>
          <w:rFonts w:ascii="Times New Roman" w:hAnsi="Times New Roman" w:cs="Times New Roman"/>
          <w:sz w:val="24"/>
          <w:szCs w:val="24"/>
        </w:rPr>
        <w:t>,</w:t>
      </w:r>
    </w:p>
    <w:p w14:paraId="3371AD2B" w14:textId="40A0E563" w:rsidR="00B95618" w:rsidRPr="000F2AFE" w:rsidRDefault="00B95618" w:rsidP="000F2AFE">
      <w:pPr>
        <w:spacing w:line="240" w:lineRule="atLeast"/>
        <w:ind w:leftChars="300" w:left="63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Pswd VARCHAR (50)</w:t>
      </w:r>
      <w:ins w:id="140" w:author="滕 依筱" w:date="2020-09-11T15:23:00Z">
        <w:r w:rsidR="000A5F11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r w:rsidRPr="000F2AFE">
        <w:rPr>
          <w:rFonts w:ascii="Times New Roman" w:hAnsi="Times New Roman" w:cs="Times New Roman"/>
          <w:sz w:val="24"/>
          <w:szCs w:val="24"/>
        </w:rPr>
        <w:t>,</w:t>
      </w:r>
    </w:p>
    <w:p w14:paraId="0C9658F4" w14:textId="48A19AE2" w:rsidR="00B95618" w:rsidRPr="000F2AFE" w:rsidRDefault="00B95618" w:rsidP="000F2AFE">
      <w:pPr>
        <w:spacing w:line="240" w:lineRule="atLeast"/>
        <w:ind w:leftChars="300" w:left="63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Name VARCHAR (50)</w:t>
      </w:r>
      <w:ins w:id="141" w:author="滕 依筱" w:date="2020-09-11T15:23:00Z">
        <w:r w:rsidR="000A5F11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r w:rsidRPr="000F2AFE">
        <w:rPr>
          <w:rFonts w:ascii="Times New Roman" w:hAnsi="Times New Roman" w:cs="Times New Roman"/>
          <w:sz w:val="24"/>
          <w:szCs w:val="24"/>
        </w:rPr>
        <w:t>,</w:t>
      </w:r>
    </w:p>
    <w:p w14:paraId="2247D9C0" w14:textId="3F0D947D" w:rsidR="00B95618" w:rsidRPr="000F2AFE" w:rsidRDefault="00B95618" w:rsidP="000F2AFE">
      <w:pPr>
        <w:spacing w:line="240" w:lineRule="atLeast"/>
        <w:ind w:leftChars="300" w:left="63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Department VARCHAR(50),</w:t>
      </w:r>
    </w:p>
    <w:p w14:paraId="0A0239D5" w14:textId="5440E7F1" w:rsidR="00B95618" w:rsidRPr="000F2AFE" w:rsidRDefault="00B95618" w:rsidP="000F2AFE">
      <w:pPr>
        <w:spacing w:line="240" w:lineRule="atLeast"/>
        <w:ind w:leftChars="300" w:left="63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IsAdmin BIT)</w:t>
      </w:r>
    </w:p>
    <w:p w14:paraId="596A994F" w14:textId="77777777" w:rsidR="00664753" w:rsidRDefault="00B95618" w:rsidP="00664753">
      <w:pPr>
        <w:tabs>
          <w:tab w:val="left" w:pos="4296"/>
        </w:tabs>
        <w:spacing w:line="240" w:lineRule="atLeast"/>
        <w:ind w:leftChars="100" w:left="21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CREATE TABLE EverydayRepor</w:t>
      </w:r>
      <w:r w:rsidR="00664753">
        <w:rPr>
          <w:rFonts w:ascii="Times New Roman" w:hAnsi="Times New Roman" w:cs="Times New Roman" w:hint="eastAsia"/>
          <w:sz w:val="24"/>
          <w:szCs w:val="24"/>
        </w:rPr>
        <w:t>t</w:t>
      </w:r>
      <w:r w:rsidR="00664753">
        <w:rPr>
          <w:rFonts w:ascii="Times New Roman" w:hAnsi="Times New Roman" w:cs="Times New Roman"/>
          <w:sz w:val="24"/>
          <w:szCs w:val="24"/>
        </w:rPr>
        <w:t>(</w:t>
      </w:r>
    </w:p>
    <w:p w14:paraId="53F07836" w14:textId="4273FDAA" w:rsidR="00B95618" w:rsidRPr="007C5D68" w:rsidRDefault="00B95618">
      <w:pPr>
        <w:tabs>
          <w:tab w:val="left" w:pos="4296"/>
        </w:tabs>
        <w:spacing w:line="240" w:lineRule="atLeast"/>
        <w:ind w:leftChars="100" w:left="210" w:firstLineChars="200" w:firstLine="480"/>
        <w:rPr>
          <w:ins w:id="142" w:author="滕 依筱" w:date="2020-09-11T22:29:00Z"/>
          <w:rFonts w:ascii="Times New Roman" w:hAnsi="Times New Roman" w:cs="Times New Roman"/>
          <w:sz w:val="24"/>
          <w:szCs w:val="24"/>
          <w:rPrChange w:id="143" w:author="滕 依筱" w:date="2020-09-11T22:29:00Z">
            <w:rPr>
              <w:ins w:id="144" w:author="滕 依筱" w:date="2020-09-11T22:29:00Z"/>
              <w:rFonts w:ascii="Times New Roman" w:hAnsi="Times New Roman" w:cs="Times New Roman"/>
              <w:sz w:val="24"/>
              <w:szCs w:val="24"/>
              <w:u w:val="single"/>
            </w:rPr>
          </w:rPrChange>
        </w:rPr>
        <w:pPrChange w:id="145" w:author="滕 依筱" w:date="2020-09-12T09:02:00Z">
          <w:pPr>
            <w:tabs>
              <w:tab w:val="left" w:pos="4296"/>
            </w:tabs>
            <w:spacing w:line="240" w:lineRule="atLeast"/>
            <w:ind w:leftChars="100" w:left="210" w:firstLineChars="150" w:firstLine="360"/>
          </w:pPr>
        </w:pPrChange>
      </w:pPr>
      <w:r w:rsidRPr="007C5D68">
        <w:rPr>
          <w:rFonts w:ascii="Times New Roman" w:hAnsi="Times New Roman" w:cs="Times New Roman"/>
          <w:sz w:val="24"/>
          <w:szCs w:val="24"/>
        </w:rPr>
        <w:t>ID VARCHAR(20)</w:t>
      </w:r>
      <w:ins w:id="146" w:author="滕 依筱" w:date="2020-09-12T09:01:00Z">
        <w:r w:rsidR="009E6830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47" w:author="滕 依筱" w:date="2020-09-12T09:13:00Z">
        <w:r w:rsidR="008C1AED">
          <w:rPr>
            <w:rFonts w:ascii="Times New Roman" w:hAnsi="Times New Roman" w:cs="Times New Roman"/>
            <w:sz w:val="24"/>
            <w:szCs w:val="24"/>
          </w:rPr>
          <w:t>NOT NULL</w:t>
        </w:r>
      </w:ins>
      <w:r w:rsidRPr="007C5D68">
        <w:rPr>
          <w:rFonts w:ascii="Times New Roman" w:hAnsi="Times New Roman" w:cs="Times New Roman"/>
          <w:sz w:val="24"/>
          <w:szCs w:val="24"/>
        </w:rPr>
        <w:t>,</w:t>
      </w:r>
    </w:p>
    <w:p w14:paraId="3C94BD86" w14:textId="7B5D7600" w:rsidR="006673AE" w:rsidRPr="006673AE" w:rsidRDefault="007C5D68">
      <w:pPr>
        <w:tabs>
          <w:tab w:val="left" w:pos="4296"/>
        </w:tabs>
        <w:spacing w:line="240" w:lineRule="atLeast"/>
        <w:ind w:leftChars="100" w:left="210" w:firstLineChars="200" w:firstLine="480"/>
        <w:rPr>
          <w:rFonts w:ascii="Times New Roman" w:hAnsi="Times New Roman" w:cs="Times New Roman"/>
          <w:sz w:val="24"/>
          <w:szCs w:val="24"/>
        </w:rPr>
        <w:pPrChange w:id="148" w:author="滕 依筱" w:date="2020-09-12T10:12:00Z">
          <w:pPr>
            <w:tabs>
              <w:tab w:val="left" w:pos="4296"/>
            </w:tabs>
            <w:spacing w:line="240" w:lineRule="atLeast"/>
            <w:ind w:leftChars="100" w:left="210" w:firstLineChars="150" w:firstLine="360"/>
          </w:pPr>
        </w:pPrChange>
      </w:pPr>
      <w:ins w:id="149" w:author="滕 依筱" w:date="2020-09-11T22:29:00Z">
        <w:r w:rsidRPr="007C5D68">
          <w:rPr>
            <w:rFonts w:ascii="Times New Roman" w:hAnsi="Times New Roman" w:cs="Times New Roman"/>
            <w:sz w:val="24"/>
            <w:szCs w:val="24"/>
            <w:rPrChange w:id="150" w:author="滕 依筱" w:date="2020-09-11T22:29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>Submit</w:t>
        </w:r>
      </w:ins>
      <w:ins w:id="151" w:author="滕 依筱" w:date="2020-09-12T10:14:00Z">
        <w:r w:rsidR="00B71CF4">
          <w:rPr>
            <w:rFonts w:ascii="Times New Roman" w:hAnsi="Times New Roman" w:cs="Times New Roman"/>
            <w:sz w:val="24"/>
            <w:szCs w:val="24"/>
          </w:rPr>
          <w:t>Time</w:t>
        </w:r>
      </w:ins>
      <w:ins w:id="152" w:author="滕 依筱" w:date="2020-09-11T22:29:00Z">
        <w:r w:rsidRPr="007C5D68">
          <w:rPr>
            <w:rFonts w:ascii="Times New Roman" w:hAnsi="Times New Roman" w:cs="Times New Roman"/>
            <w:sz w:val="24"/>
            <w:szCs w:val="24"/>
            <w:rPrChange w:id="153" w:author="滕 依筱" w:date="2020-09-11T22:29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 xml:space="preserve"> DATE</w:t>
        </w:r>
      </w:ins>
      <w:ins w:id="154" w:author="滕 依筱" w:date="2020-09-12T10:12:00Z">
        <w:r w:rsidR="00B71CF4">
          <w:rPr>
            <w:rFonts w:ascii="Times New Roman" w:hAnsi="Times New Roman" w:cs="Times New Roman"/>
            <w:sz w:val="24"/>
            <w:szCs w:val="24"/>
          </w:rPr>
          <w:t>TIME</w:t>
        </w:r>
      </w:ins>
      <w:ins w:id="155" w:author="滕 依筱" w:date="2020-09-12T09:01:00Z">
        <w:r w:rsidR="009E6830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56" w:author="滕 依筱" w:date="2020-09-12T09:13:00Z">
        <w:r w:rsidR="008C1AED">
          <w:rPr>
            <w:rFonts w:ascii="Times New Roman" w:hAnsi="Times New Roman" w:cs="Times New Roman"/>
            <w:sz w:val="24"/>
            <w:szCs w:val="24"/>
          </w:rPr>
          <w:t>NOT NULL</w:t>
        </w:r>
      </w:ins>
      <w:ins w:id="157" w:author="滕 依筱" w:date="2020-09-11T22:29:00Z">
        <w:r w:rsidRPr="007C5D68">
          <w:rPr>
            <w:rFonts w:ascii="Times New Roman" w:hAnsi="Times New Roman" w:cs="Times New Roman"/>
            <w:sz w:val="24"/>
            <w:szCs w:val="24"/>
            <w:rPrChange w:id="158" w:author="滕 依筱" w:date="2020-09-11T22:29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>,</w:t>
        </w:r>
      </w:ins>
    </w:p>
    <w:p w14:paraId="59614052" w14:textId="49C60A05" w:rsidR="00B95618" w:rsidRPr="000F2AFE" w:rsidRDefault="00B95618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Tel VARCHAR(20)</w:t>
      </w:r>
      <w:ins w:id="159" w:author="滕 依筱" w:date="2020-09-12T10:17:00Z">
        <w:r w:rsidR="002B4CDB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r w:rsidRPr="000F2AFE">
        <w:rPr>
          <w:rFonts w:ascii="Times New Roman" w:hAnsi="Times New Roman" w:cs="Times New Roman"/>
          <w:sz w:val="24"/>
          <w:szCs w:val="24"/>
        </w:rPr>
        <w:t>,</w:t>
      </w:r>
    </w:p>
    <w:p w14:paraId="6A13E0C5" w14:textId="77777777" w:rsidR="00B95618" w:rsidRPr="000F2AFE" w:rsidRDefault="00B95618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Addr VARCHAR(100),</w:t>
      </w:r>
    </w:p>
    <w:p w14:paraId="57BBD61E" w14:textId="21C2A3CC" w:rsidR="00B95618" w:rsidRPr="000F2AFE" w:rsidRDefault="00B95618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 xml:space="preserve">Temperature </w:t>
      </w:r>
      <w:ins w:id="160" w:author="滕 依筱" w:date="2020-09-12T13:47:00Z">
        <w:r w:rsidR="002035D5">
          <w:rPr>
            <w:rFonts w:ascii="Times New Roman" w:hAnsi="Times New Roman" w:cs="Times New Roman"/>
            <w:sz w:val="24"/>
            <w:szCs w:val="24"/>
          </w:rPr>
          <w:t>DOUBLE</w:t>
        </w:r>
      </w:ins>
      <w:del w:id="161" w:author="滕 依筱" w:date="2020-09-12T09:15:00Z">
        <w:r w:rsidRPr="000F2AFE" w:rsidDel="008C1AED">
          <w:rPr>
            <w:rFonts w:ascii="Times New Roman" w:hAnsi="Times New Roman" w:cs="Times New Roman"/>
            <w:sz w:val="24"/>
            <w:szCs w:val="24"/>
          </w:rPr>
          <w:delText>INT</w:delText>
        </w:r>
      </w:del>
      <w:ins w:id="162" w:author="滕 依筱" w:date="2020-09-12T09:13:00Z">
        <w:r w:rsidR="008C1AED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r w:rsidRPr="000F2AFE">
        <w:rPr>
          <w:rFonts w:ascii="Times New Roman" w:hAnsi="Times New Roman" w:cs="Times New Roman"/>
          <w:sz w:val="24"/>
          <w:szCs w:val="24"/>
        </w:rPr>
        <w:t>,</w:t>
      </w:r>
    </w:p>
    <w:p w14:paraId="34C893DE" w14:textId="23C5E946" w:rsidR="00B95618" w:rsidRDefault="00B95618" w:rsidP="000F2AFE">
      <w:pPr>
        <w:spacing w:line="240" w:lineRule="atLeast"/>
        <w:ind w:leftChars="100" w:left="210" w:firstLine="420"/>
        <w:rPr>
          <w:ins w:id="163" w:author="滕 依筱" w:date="2020-09-12T09:13:00Z"/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Remark VARCHAR(200),</w:t>
      </w:r>
    </w:p>
    <w:p w14:paraId="7A92DEAB" w14:textId="37A7537E" w:rsidR="008C1AED" w:rsidRDefault="008C1AED" w:rsidP="000F2AFE">
      <w:pPr>
        <w:spacing w:line="240" w:lineRule="atLeast"/>
        <w:ind w:leftChars="100" w:left="210" w:firstLine="420"/>
        <w:rPr>
          <w:ins w:id="164" w:author="滕 依筱" w:date="2020-09-12T09:13:00Z"/>
          <w:rFonts w:ascii="Times New Roman" w:hAnsi="Times New Roman" w:cs="Times New Roman"/>
          <w:sz w:val="24"/>
          <w:szCs w:val="24"/>
        </w:rPr>
      </w:pPr>
      <w:ins w:id="165" w:author="滕 依筱" w:date="2020-09-12T09:13:00Z">
        <w:r>
          <w:rPr>
            <w:rFonts w:ascii="Times New Roman" w:hAnsi="Times New Roman" w:cs="Times New Roman" w:hint="eastAsia"/>
            <w:sz w:val="24"/>
            <w:szCs w:val="24"/>
          </w:rPr>
          <w:t>P</w:t>
        </w:r>
        <w:r>
          <w:rPr>
            <w:rFonts w:ascii="Times New Roman" w:hAnsi="Times New Roman" w:cs="Times New Roman"/>
            <w:sz w:val="24"/>
            <w:szCs w:val="24"/>
          </w:rPr>
          <w:t>RIMARY KEY (ID,Submit</w:t>
        </w:r>
      </w:ins>
      <w:ins w:id="166" w:author="滕 依筱" w:date="2020-09-12T10:14:00Z">
        <w:r w:rsidR="00B71CF4">
          <w:rPr>
            <w:rFonts w:ascii="Times New Roman" w:hAnsi="Times New Roman" w:cs="Times New Roman"/>
            <w:sz w:val="24"/>
            <w:szCs w:val="24"/>
          </w:rPr>
          <w:t>Time</w:t>
        </w:r>
      </w:ins>
      <w:ins w:id="167" w:author="滕 依筱" w:date="2020-09-12T09:13:00Z">
        <w:r>
          <w:rPr>
            <w:rFonts w:ascii="Times New Roman" w:hAnsi="Times New Roman" w:cs="Times New Roman"/>
            <w:sz w:val="24"/>
            <w:szCs w:val="24"/>
          </w:rPr>
          <w:t>),</w:t>
        </w:r>
      </w:ins>
    </w:p>
    <w:p w14:paraId="75032BAF" w14:textId="3BB1C515" w:rsidR="008C1AED" w:rsidRDefault="008C1AED" w:rsidP="000F2AFE">
      <w:pPr>
        <w:spacing w:line="240" w:lineRule="atLeast"/>
        <w:ind w:leftChars="100" w:left="210" w:firstLine="420"/>
        <w:rPr>
          <w:ins w:id="168" w:author="滕 依筱" w:date="2020-09-12T10:00:00Z"/>
          <w:rFonts w:ascii="Times New Roman" w:hAnsi="Times New Roman" w:cs="Times New Roman"/>
          <w:sz w:val="24"/>
          <w:szCs w:val="24"/>
        </w:rPr>
      </w:pPr>
      <w:ins w:id="169" w:author="滕 依筱" w:date="2020-09-12T09:14:00Z">
        <w:r>
          <w:rPr>
            <w:rFonts w:ascii="Times New Roman" w:hAnsi="Times New Roman" w:cs="Times New Roman"/>
            <w:sz w:val="24"/>
            <w:szCs w:val="24"/>
          </w:rPr>
          <w:t xml:space="preserve">FOREIGN KEY </w:t>
        </w:r>
      </w:ins>
      <w:ins w:id="170" w:author="滕 依筱" w:date="2020-09-12T13:48:00Z">
        <w:r w:rsidR="002035D5">
          <w:rPr>
            <w:rFonts w:ascii="Times New Roman" w:hAnsi="Times New Roman" w:cs="Times New Roman"/>
            <w:sz w:val="24"/>
            <w:szCs w:val="24"/>
          </w:rPr>
          <w:t>(</w:t>
        </w:r>
      </w:ins>
      <w:ins w:id="171" w:author="滕 依筱" w:date="2020-09-12T09:14:00Z">
        <w:r>
          <w:rPr>
            <w:rFonts w:ascii="Times New Roman" w:hAnsi="Times New Roman" w:cs="Times New Roman"/>
            <w:sz w:val="24"/>
            <w:szCs w:val="24"/>
          </w:rPr>
          <w:t>ID</w:t>
        </w:r>
      </w:ins>
      <w:ins w:id="172" w:author="滕 依筱" w:date="2020-09-12T13:48:00Z">
        <w:r w:rsidR="002035D5">
          <w:rPr>
            <w:rFonts w:ascii="Times New Roman" w:hAnsi="Times New Roman" w:cs="Times New Roman"/>
            <w:sz w:val="24"/>
            <w:szCs w:val="24"/>
          </w:rPr>
          <w:t>)</w:t>
        </w:r>
      </w:ins>
      <w:ins w:id="173" w:author="滕 依筱" w:date="2020-09-12T09:14:00Z">
        <w:r>
          <w:rPr>
            <w:rFonts w:ascii="Times New Roman" w:hAnsi="Times New Roman" w:cs="Times New Roman"/>
            <w:sz w:val="24"/>
            <w:szCs w:val="24"/>
          </w:rPr>
          <w:t xml:space="preserve"> REFERENCE</w:t>
        </w:r>
      </w:ins>
      <w:ins w:id="174" w:author="滕 依筱" w:date="2020-09-12T13:47:00Z">
        <w:r w:rsidR="002035D5">
          <w:rPr>
            <w:rFonts w:ascii="Times New Roman" w:hAnsi="Times New Roman" w:cs="Times New Roman"/>
            <w:sz w:val="24"/>
            <w:szCs w:val="24"/>
          </w:rPr>
          <w:t>S</w:t>
        </w:r>
      </w:ins>
      <w:ins w:id="175" w:author="滕 依筱" w:date="2020-09-12T09:14:00Z">
        <w:r>
          <w:rPr>
            <w:rFonts w:ascii="Times New Roman" w:hAnsi="Times New Roman" w:cs="Times New Roman"/>
            <w:sz w:val="24"/>
            <w:szCs w:val="24"/>
          </w:rPr>
          <w:t xml:space="preserve"> User (ID)</w:t>
        </w:r>
      </w:ins>
      <w:ins w:id="176" w:author="滕 依筱" w:date="2020-09-12T10:00:00Z">
        <w:r w:rsidR="00B71CF4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01D98F64" w14:textId="37841B23" w:rsidR="00B71CF4" w:rsidRPr="000F2AFE" w:rsidRDefault="00B71CF4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ins w:id="177" w:author="滕 依筱" w:date="2020-09-12T10:00:00Z">
        <w:r>
          <w:rPr>
            <w:rFonts w:ascii="Times New Roman" w:hAnsi="Times New Roman" w:cs="Times New Roman" w:hint="eastAsia"/>
            <w:sz w:val="24"/>
            <w:szCs w:val="24"/>
          </w:rPr>
          <w:t>U</w:t>
        </w:r>
        <w:r>
          <w:rPr>
            <w:rFonts w:ascii="Times New Roman" w:hAnsi="Times New Roman" w:cs="Times New Roman"/>
            <w:sz w:val="24"/>
            <w:szCs w:val="24"/>
          </w:rPr>
          <w:t>NIQUE (ID,Sub</w:t>
        </w:r>
      </w:ins>
      <w:ins w:id="178" w:author="滕 依筱" w:date="2020-09-12T10:01:00Z">
        <w:r>
          <w:rPr>
            <w:rFonts w:ascii="Times New Roman" w:hAnsi="Times New Roman" w:cs="Times New Roman"/>
            <w:sz w:val="24"/>
            <w:szCs w:val="24"/>
          </w:rPr>
          <w:t>mit</w:t>
        </w:r>
      </w:ins>
      <w:ins w:id="179" w:author="滕 依筱" w:date="2020-09-12T10:14:00Z">
        <w:r>
          <w:rPr>
            <w:rFonts w:ascii="Times New Roman" w:hAnsi="Times New Roman" w:cs="Times New Roman"/>
            <w:sz w:val="24"/>
            <w:szCs w:val="24"/>
          </w:rPr>
          <w:t>Time</w:t>
        </w:r>
      </w:ins>
      <w:ins w:id="180" w:author="滕 依筱" w:date="2020-09-12T10:01:00Z">
        <w:r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66E34416" w14:textId="5FB83A75" w:rsidR="007A3EA9" w:rsidRPr="000F2AFE" w:rsidRDefault="00B95618" w:rsidP="007A3EA9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del w:id="181" w:author="滕 依筱" w:date="2020-09-11T22:29:00Z">
        <w:r w:rsidRPr="007A4E5F" w:rsidDel="007C5D68">
          <w:rPr>
            <w:rFonts w:ascii="Times New Roman" w:hAnsi="Times New Roman" w:cs="Times New Roman"/>
            <w:sz w:val="24"/>
            <w:szCs w:val="24"/>
            <w:u w:val="single"/>
            <w:rPrChange w:id="182" w:author="滕 依筱" w:date="2020-09-10T16:17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 xml:space="preserve">SubmitTime </w:delText>
        </w:r>
        <w:r w:rsidR="00717D48" w:rsidRPr="007A4E5F" w:rsidDel="007C5D68">
          <w:rPr>
            <w:rFonts w:ascii="Times New Roman" w:hAnsi="Times New Roman" w:cs="Times New Roman"/>
            <w:sz w:val="24"/>
            <w:szCs w:val="24"/>
            <w:u w:val="single"/>
            <w:rPrChange w:id="183" w:author="滕 依筱" w:date="2020-09-10T16:17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delText>DATE</w:delText>
        </w:r>
      </w:del>
      <w:r w:rsidRPr="000F2AFE">
        <w:rPr>
          <w:rFonts w:ascii="Times New Roman" w:hAnsi="Times New Roman" w:cs="Times New Roman"/>
          <w:sz w:val="24"/>
          <w:szCs w:val="24"/>
        </w:rPr>
        <w:t>)</w:t>
      </w:r>
    </w:p>
    <w:p w14:paraId="69DF04A1" w14:textId="0835A341" w:rsidR="007A3EA9" w:rsidRDefault="007A3EA9" w:rsidP="000F2AFE">
      <w:pPr>
        <w:spacing w:line="240" w:lineRule="atLeast"/>
        <w:ind w:leftChars="100" w:left="2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TABLE </w:t>
      </w:r>
      <w:ins w:id="184" w:author="滕 依筱" w:date="2020-09-13T15:52:00Z">
        <w:r w:rsidR="00B34287">
          <w:rPr>
            <w:rFonts w:ascii="Times New Roman" w:hAnsi="Times New Roman" w:cs="Times New Roman"/>
            <w:sz w:val="24"/>
            <w:szCs w:val="24"/>
          </w:rPr>
          <w:t>Everyday</w:t>
        </w:r>
      </w:ins>
      <w:r>
        <w:rPr>
          <w:rFonts w:ascii="Times New Roman" w:hAnsi="Times New Roman" w:cs="Times New Roman"/>
          <w:sz w:val="24"/>
          <w:szCs w:val="24"/>
        </w:rPr>
        <w:t>Respond(</w:t>
      </w:r>
    </w:p>
    <w:p w14:paraId="396ABCAD" w14:textId="5EEA7DD6" w:rsidR="009E6830" w:rsidRDefault="007A3EA9" w:rsidP="009E6830">
      <w:pPr>
        <w:spacing w:line="240" w:lineRule="atLeast"/>
        <w:ind w:leftChars="100" w:left="21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8C1AED">
        <w:rPr>
          <w:rFonts w:ascii="Times New Roman" w:hAnsi="Times New Roman" w:cs="Times New Roman"/>
          <w:sz w:val="24"/>
          <w:szCs w:val="24"/>
        </w:rPr>
        <w:t>ID VARCHAR(20)</w:t>
      </w:r>
      <w:ins w:id="185" w:author="滕 依筱" w:date="2020-09-12T09:08:00Z">
        <w:r w:rsidR="009E6830" w:rsidRPr="008C1AED">
          <w:rPr>
            <w:rFonts w:ascii="Times New Roman" w:hAnsi="Times New Roman" w:cs="Times New Roman"/>
            <w:sz w:val="24"/>
            <w:szCs w:val="24"/>
            <w:rPrChange w:id="186" w:author="滕 依筱" w:date="2020-09-12T09:15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 xml:space="preserve"> </w:t>
        </w:r>
        <w:r w:rsidR="008C1AED" w:rsidRPr="008C1AED">
          <w:rPr>
            <w:rFonts w:ascii="Times New Roman" w:hAnsi="Times New Roman" w:cs="Times New Roman"/>
            <w:sz w:val="24"/>
            <w:szCs w:val="24"/>
            <w:rPrChange w:id="187" w:author="滕 依筱" w:date="2020-09-12T09:15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>NOT</w:t>
        </w:r>
        <w:r w:rsidR="008C1AED">
          <w:rPr>
            <w:rFonts w:ascii="Times New Roman" w:hAnsi="Times New Roman" w:cs="Times New Roman"/>
            <w:sz w:val="24"/>
            <w:szCs w:val="24"/>
            <w:u w:val="single"/>
          </w:rPr>
          <w:t xml:space="preserve"> NULL</w:t>
        </w:r>
      </w:ins>
      <w:r w:rsidRPr="00F81845">
        <w:rPr>
          <w:rFonts w:ascii="Times New Roman" w:hAnsi="Times New Roman" w:cs="Times New Roman"/>
          <w:sz w:val="24"/>
          <w:szCs w:val="24"/>
          <w:u w:val="single"/>
          <w:rPrChange w:id="188" w:author="滕 依筱" w:date="2020-09-10T21:02:00Z">
            <w:rPr>
              <w:rFonts w:ascii="Times New Roman" w:hAnsi="Times New Roman" w:cs="Times New Roman"/>
              <w:sz w:val="24"/>
              <w:szCs w:val="24"/>
            </w:rPr>
          </w:rPrChange>
        </w:rPr>
        <w:t>,</w:t>
      </w:r>
    </w:p>
    <w:p w14:paraId="5618FE23" w14:textId="37FD2564" w:rsidR="009E6830" w:rsidRDefault="009E6830" w:rsidP="00F81845">
      <w:pPr>
        <w:spacing w:line="240" w:lineRule="atLeast"/>
        <w:ind w:leftChars="300" w:left="630"/>
        <w:rPr>
          <w:ins w:id="189" w:author="滕 依筱" w:date="2020-09-12T09:03:00Z"/>
          <w:rFonts w:ascii="Times New Roman" w:hAnsi="Times New Roman" w:cs="Times New Roman"/>
          <w:sz w:val="24"/>
          <w:szCs w:val="24"/>
          <w:u w:val="single"/>
        </w:rPr>
      </w:pPr>
      <w:ins w:id="190" w:author="滕 依筱" w:date="2020-09-12T09:03:00Z">
        <w:r w:rsidRPr="00251D9D">
          <w:rPr>
            <w:rFonts w:ascii="Times New Roman" w:hAnsi="Times New Roman" w:cs="Times New Roman"/>
            <w:sz w:val="24"/>
            <w:szCs w:val="24"/>
            <w:rPrChange w:id="191" w:author="滕 依筱" w:date="2020-09-12T09:23:00Z">
              <w:rPr>
                <w:rFonts w:ascii="Times New Roman" w:hAnsi="Times New Roman" w:cs="Times New Roman"/>
                <w:sz w:val="24"/>
                <w:szCs w:val="24"/>
                <w:u w:val="single"/>
              </w:rPr>
            </w:rPrChange>
          </w:rPr>
          <w:t>Submit</w:t>
        </w:r>
      </w:ins>
      <w:ins w:id="192" w:author="滕 依筱" w:date="2020-09-12T10:14:00Z">
        <w:r w:rsidR="00B71CF4">
          <w:rPr>
            <w:rFonts w:ascii="Times New Roman" w:hAnsi="Times New Roman" w:cs="Times New Roman"/>
            <w:sz w:val="24"/>
            <w:szCs w:val="24"/>
          </w:rPr>
          <w:t>Time</w:t>
        </w:r>
      </w:ins>
      <w:ins w:id="193" w:author="滕 依筱" w:date="2020-09-12T09:03:00Z">
        <w:r>
          <w:rPr>
            <w:rFonts w:ascii="Times New Roman" w:hAnsi="Times New Roman" w:cs="Times New Roman"/>
            <w:sz w:val="24"/>
            <w:szCs w:val="24"/>
            <w:u w:val="single"/>
          </w:rPr>
          <w:t xml:space="preserve"> DATE</w:t>
        </w:r>
      </w:ins>
      <w:ins w:id="194" w:author="滕 依筱" w:date="2020-09-12T10:13:00Z">
        <w:r w:rsidR="00B71CF4">
          <w:rPr>
            <w:rFonts w:ascii="Times New Roman" w:hAnsi="Times New Roman" w:cs="Times New Roman"/>
            <w:sz w:val="24"/>
            <w:szCs w:val="24"/>
            <w:u w:val="single"/>
          </w:rPr>
          <w:t>TIME</w:t>
        </w:r>
      </w:ins>
      <w:ins w:id="195" w:author="滕 依筱" w:date="2020-09-12T09:04:00Z">
        <w:r>
          <w:rPr>
            <w:rFonts w:ascii="Times New Roman" w:hAnsi="Times New Roman" w:cs="Times New Roman"/>
            <w:sz w:val="24"/>
            <w:szCs w:val="24"/>
            <w:u w:val="single"/>
          </w:rPr>
          <w:t xml:space="preserve"> </w:t>
        </w:r>
      </w:ins>
      <w:ins w:id="196" w:author="滕 依筱" w:date="2020-09-12T09:08:00Z">
        <w:r w:rsidR="008C1AED">
          <w:rPr>
            <w:rFonts w:ascii="Times New Roman" w:hAnsi="Times New Roman" w:cs="Times New Roman"/>
            <w:sz w:val="24"/>
            <w:szCs w:val="24"/>
            <w:u w:val="single"/>
          </w:rPr>
          <w:t>NOT NULL</w:t>
        </w:r>
      </w:ins>
      <w:ins w:id="197" w:author="滕 依筱" w:date="2020-09-12T09:04:00Z">
        <w:r>
          <w:rPr>
            <w:rFonts w:ascii="Times New Roman" w:hAnsi="Times New Roman" w:cs="Times New Roman"/>
            <w:sz w:val="24"/>
            <w:szCs w:val="24"/>
            <w:u w:val="single"/>
          </w:rPr>
          <w:t>,</w:t>
        </w:r>
      </w:ins>
    </w:p>
    <w:p w14:paraId="250CD159" w14:textId="33770491" w:rsidR="007A3EA9" w:rsidRPr="00F81845" w:rsidRDefault="007A3EA9" w:rsidP="00F81845">
      <w:pPr>
        <w:spacing w:line="240" w:lineRule="atLeast"/>
        <w:ind w:leftChars="300" w:left="630"/>
        <w:rPr>
          <w:rFonts w:ascii="Times New Roman" w:hAnsi="Times New Roman" w:cs="Times New Roman"/>
          <w:sz w:val="24"/>
          <w:szCs w:val="24"/>
          <w:u w:val="single"/>
          <w:rPrChange w:id="198" w:author="滕 依筱" w:date="2020-09-10T21:02:00Z">
            <w:rPr>
              <w:rFonts w:ascii="Times New Roman" w:hAnsi="Times New Roman" w:cs="Times New Roman"/>
              <w:sz w:val="24"/>
              <w:szCs w:val="24"/>
            </w:rPr>
          </w:rPrChange>
        </w:rPr>
      </w:pPr>
      <w:r w:rsidRPr="00251D9D">
        <w:rPr>
          <w:rFonts w:ascii="Times New Roman" w:hAnsi="Times New Roman" w:cs="Times New Roman"/>
          <w:sz w:val="24"/>
          <w:szCs w:val="24"/>
        </w:rPr>
        <w:t>Re</w:t>
      </w:r>
      <w:r w:rsidRPr="00B71CF4">
        <w:rPr>
          <w:rFonts w:ascii="Times New Roman" w:hAnsi="Times New Roman" w:cs="Times New Roman"/>
          <w:sz w:val="24"/>
          <w:szCs w:val="24"/>
        </w:rPr>
        <w:t>pl</w:t>
      </w:r>
      <w:r w:rsidR="00B71CF4" w:rsidRPr="00B71CF4">
        <w:rPr>
          <w:rFonts w:ascii="Times New Roman" w:hAnsi="Times New Roman" w:cs="Times New Roman"/>
          <w:sz w:val="24"/>
          <w:szCs w:val="24"/>
        </w:rPr>
        <w:t>yTime</w:t>
      </w:r>
      <w:r w:rsidRPr="00B71CF4">
        <w:rPr>
          <w:rFonts w:ascii="Times New Roman" w:hAnsi="Times New Roman" w:cs="Times New Roman"/>
          <w:sz w:val="24"/>
          <w:szCs w:val="24"/>
        </w:rPr>
        <w:t xml:space="preserve"> </w:t>
      </w:r>
      <w:r w:rsidRPr="00251D9D">
        <w:rPr>
          <w:rFonts w:ascii="Times New Roman" w:hAnsi="Times New Roman" w:cs="Times New Roman"/>
          <w:sz w:val="24"/>
          <w:szCs w:val="24"/>
        </w:rPr>
        <w:t>DATE</w:t>
      </w:r>
      <w:ins w:id="199" w:author="滕 依筱" w:date="2020-09-12T10:15:00Z">
        <w:r w:rsidR="00B71CF4">
          <w:rPr>
            <w:rFonts w:ascii="Times New Roman" w:hAnsi="Times New Roman" w:cs="Times New Roman"/>
            <w:sz w:val="24"/>
            <w:szCs w:val="24"/>
          </w:rPr>
          <w:t>TIME</w:t>
        </w:r>
      </w:ins>
      <w:ins w:id="200" w:author="滕 依筱" w:date="2020-09-12T09:03:00Z">
        <w:r w:rsidR="009E6830">
          <w:rPr>
            <w:rFonts w:ascii="Times New Roman" w:hAnsi="Times New Roman" w:cs="Times New Roman"/>
            <w:sz w:val="24"/>
            <w:szCs w:val="24"/>
            <w:u w:val="single"/>
          </w:rPr>
          <w:t xml:space="preserve"> </w:t>
        </w:r>
      </w:ins>
      <w:ins w:id="201" w:author="滕 依筱" w:date="2020-09-12T09:08:00Z">
        <w:r w:rsidR="008C1AED">
          <w:rPr>
            <w:rFonts w:ascii="Times New Roman" w:hAnsi="Times New Roman" w:cs="Times New Roman"/>
            <w:sz w:val="24"/>
            <w:szCs w:val="24"/>
            <w:u w:val="single"/>
          </w:rPr>
          <w:t>NOT NULL</w:t>
        </w:r>
      </w:ins>
      <w:r w:rsidRPr="00F81845">
        <w:rPr>
          <w:rFonts w:ascii="Times New Roman" w:hAnsi="Times New Roman" w:cs="Times New Roman"/>
          <w:sz w:val="24"/>
          <w:szCs w:val="24"/>
          <w:u w:val="single"/>
          <w:rPrChange w:id="202" w:author="滕 依筱" w:date="2020-09-10T21:02:00Z">
            <w:rPr>
              <w:rFonts w:ascii="Times New Roman" w:hAnsi="Times New Roman" w:cs="Times New Roman"/>
              <w:sz w:val="24"/>
              <w:szCs w:val="24"/>
            </w:rPr>
          </w:rPrChange>
        </w:rPr>
        <w:t>,</w:t>
      </w:r>
    </w:p>
    <w:p w14:paraId="6C99E1A0" w14:textId="277AF678" w:rsidR="009E6830" w:rsidRDefault="007A3EA9" w:rsidP="007A3EA9">
      <w:pPr>
        <w:spacing w:line="240" w:lineRule="atLeast"/>
        <w:ind w:leftChars="100" w:left="210"/>
        <w:rPr>
          <w:ins w:id="203" w:author="滕 依筱" w:date="2020-09-12T09:04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E6830">
        <w:rPr>
          <w:rFonts w:ascii="Times New Roman" w:hAnsi="Times New Roman" w:cs="Times New Roman"/>
          <w:sz w:val="24"/>
          <w:szCs w:val="24"/>
        </w:rPr>
        <w:t xml:space="preserve">  </w:t>
      </w:r>
      <w:ins w:id="204" w:author="滕 依筱" w:date="2020-09-12T09:04:00Z">
        <w:r w:rsidR="009E6830">
          <w:rPr>
            <w:rFonts w:ascii="Times New Roman" w:hAnsi="Times New Roman" w:cs="Times New Roman"/>
            <w:sz w:val="24"/>
            <w:szCs w:val="24"/>
          </w:rPr>
          <w:t>Admin</w:t>
        </w:r>
      </w:ins>
      <w:ins w:id="205" w:author="滕 依筱" w:date="2020-09-12T09:05:00Z">
        <w:r w:rsidR="009E6830">
          <w:rPr>
            <w:rFonts w:ascii="Times New Roman" w:hAnsi="Times New Roman" w:cs="Times New Roman"/>
            <w:sz w:val="24"/>
            <w:szCs w:val="24"/>
          </w:rPr>
          <w:t>ID VARCHAR(20)</w:t>
        </w:r>
      </w:ins>
      <w:ins w:id="206" w:author="滕 依筱" w:date="2020-09-12T09:08:00Z">
        <w:r w:rsidR="008C1AED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ins w:id="207" w:author="滕 依筱" w:date="2020-09-12T09:05:00Z">
        <w:r w:rsidR="009E6830"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</w:p>
    <w:p w14:paraId="55974EDB" w14:textId="47DFAB0F" w:rsidR="008C1AED" w:rsidRDefault="007A3EA9" w:rsidP="009E6830">
      <w:pPr>
        <w:spacing w:line="240" w:lineRule="atLeast"/>
        <w:ind w:leftChars="100" w:left="210" w:firstLineChars="200" w:firstLine="480"/>
        <w:rPr>
          <w:ins w:id="208" w:author="滕 依筱" w:date="2020-09-12T09:08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Msg VARCHAR(</w:t>
      </w:r>
      <w:ins w:id="209" w:author="滕 依筱" w:date="2020-09-12T19:47:00Z">
        <w:r w:rsidR="002541BA">
          <w:rPr>
            <w:rFonts w:ascii="Times New Roman" w:hAnsi="Times New Roman" w:cs="Times New Roman"/>
            <w:sz w:val="24"/>
            <w:szCs w:val="24"/>
          </w:rPr>
          <w:t>1</w:t>
        </w:r>
      </w:ins>
      <w:del w:id="210" w:author="滕 依筱" w:date="2020-09-12T19:47:00Z">
        <w:r w:rsidDel="002541BA">
          <w:rPr>
            <w:rFonts w:ascii="Times New Roman" w:hAnsi="Times New Roman" w:cs="Times New Roman"/>
            <w:sz w:val="24"/>
            <w:szCs w:val="24"/>
          </w:rPr>
          <w:delText>2</w:delText>
        </w:r>
      </w:del>
      <w:r>
        <w:rPr>
          <w:rFonts w:ascii="Times New Roman" w:hAnsi="Times New Roman" w:cs="Times New Roman"/>
          <w:sz w:val="24"/>
          <w:szCs w:val="24"/>
        </w:rPr>
        <w:t>00)</w:t>
      </w:r>
      <w:ins w:id="211" w:author="滕 依筱" w:date="2020-09-12T19:42:00Z">
        <w:r w:rsidR="000C74D6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ins w:id="212" w:author="滕 依筱" w:date="2020-09-12T09:08:00Z">
        <w:r w:rsidR="008C1AED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254C9A5B" w14:textId="3065AE62" w:rsidR="008C1AED" w:rsidRDefault="008C1AED" w:rsidP="009E6830">
      <w:pPr>
        <w:spacing w:line="240" w:lineRule="atLeast"/>
        <w:ind w:leftChars="100" w:left="210" w:firstLineChars="200" w:firstLine="480"/>
        <w:rPr>
          <w:ins w:id="213" w:author="滕 依筱" w:date="2020-09-12T09:10:00Z"/>
          <w:rFonts w:ascii="Times New Roman" w:hAnsi="Times New Roman" w:cs="Times New Roman"/>
          <w:sz w:val="24"/>
          <w:szCs w:val="24"/>
        </w:rPr>
      </w:pPr>
      <w:ins w:id="214" w:author="滕 依筱" w:date="2020-09-12T09:09:00Z">
        <w:r>
          <w:rPr>
            <w:rFonts w:ascii="Times New Roman" w:hAnsi="Times New Roman" w:cs="Times New Roman" w:hint="eastAsia"/>
            <w:sz w:val="24"/>
            <w:szCs w:val="24"/>
          </w:rPr>
          <w:t>P</w:t>
        </w:r>
        <w:r>
          <w:rPr>
            <w:rFonts w:ascii="Times New Roman" w:hAnsi="Times New Roman" w:cs="Times New Roman"/>
            <w:sz w:val="24"/>
            <w:szCs w:val="24"/>
          </w:rPr>
          <w:t>RIMARY KEY (ID,Submit</w:t>
        </w:r>
      </w:ins>
      <w:ins w:id="215" w:author="滕 依筱" w:date="2020-09-12T10:15:00Z">
        <w:r w:rsidR="00B71CF4">
          <w:rPr>
            <w:rFonts w:ascii="Times New Roman" w:hAnsi="Times New Roman" w:cs="Times New Roman"/>
            <w:sz w:val="24"/>
            <w:szCs w:val="24"/>
          </w:rPr>
          <w:t>Time</w:t>
        </w:r>
      </w:ins>
      <w:ins w:id="216" w:author="滕 依筱" w:date="2020-09-12T09:10:00Z">
        <w:r>
          <w:rPr>
            <w:rFonts w:ascii="Times New Roman" w:hAnsi="Times New Roman" w:cs="Times New Roman"/>
            <w:sz w:val="24"/>
            <w:szCs w:val="24"/>
          </w:rPr>
          <w:t>),</w:t>
        </w:r>
      </w:ins>
    </w:p>
    <w:p w14:paraId="6795B19B" w14:textId="23F38824" w:rsidR="002541BA" w:rsidRDefault="008C1AED">
      <w:pPr>
        <w:spacing w:line="240" w:lineRule="atLeast"/>
        <w:ind w:left="210" w:firstLine="420"/>
        <w:jc w:val="left"/>
        <w:rPr>
          <w:ins w:id="217" w:author="滕 依筱" w:date="2020-09-12T19:54:00Z"/>
          <w:rFonts w:ascii="Times New Roman" w:hAnsi="Times New Roman" w:cs="Times New Roman"/>
          <w:sz w:val="24"/>
          <w:szCs w:val="24"/>
        </w:rPr>
        <w:pPrChange w:id="218" w:author="滕 依筱" w:date="2020-09-13T15:51:00Z">
          <w:pPr>
            <w:spacing w:line="240" w:lineRule="atLeast"/>
            <w:ind w:leftChars="100" w:left="210" w:firstLineChars="200" w:firstLine="480"/>
            <w:jc w:val="left"/>
          </w:pPr>
        </w:pPrChange>
      </w:pPr>
      <w:ins w:id="219" w:author="滕 依筱" w:date="2020-09-12T09:11:00Z">
        <w:r>
          <w:rPr>
            <w:rFonts w:ascii="Times New Roman" w:hAnsi="Times New Roman" w:cs="Times New Roman"/>
            <w:sz w:val="24"/>
            <w:szCs w:val="24"/>
          </w:rPr>
          <w:t>FOREIGN KEY</w:t>
        </w:r>
      </w:ins>
      <w:ins w:id="220" w:author="滕 依筱" w:date="2020-09-12T19:53:00Z">
        <w:r w:rsidR="002541BA">
          <w:rPr>
            <w:rFonts w:ascii="Times New Roman" w:hAnsi="Times New Roman" w:cs="Times New Roman"/>
            <w:sz w:val="24"/>
            <w:szCs w:val="24"/>
          </w:rPr>
          <w:t xml:space="preserve"> (ID,SubmitTime)</w:t>
        </w:r>
      </w:ins>
      <w:ins w:id="221" w:author="滕 依筱" w:date="2020-09-12T19:54:00Z">
        <w:r w:rsidR="00257A67">
          <w:rPr>
            <w:rFonts w:ascii="Times New Roman" w:hAnsi="Times New Roman" w:cs="Times New Roman"/>
            <w:sz w:val="24"/>
            <w:szCs w:val="24"/>
          </w:rPr>
          <w:t>S</w:t>
        </w:r>
      </w:ins>
      <w:ins w:id="222" w:author="滕 依筱" w:date="2020-09-12T19:53:00Z">
        <w:r w:rsidR="002541BA">
          <w:rPr>
            <w:rFonts w:ascii="Times New Roman" w:hAnsi="Times New Roman" w:cs="Times New Roman"/>
            <w:sz w:val="24"/>
            <w:szCs w:val="24"/>
          </w:rPr>
          <w:t xml:space="preserve"> REFERENCES</w:t>
        </w:r>
      </w:ins>
      <w:ins w:id="223" w:author="滕 依筱" w:date="2020-09-13T15:51:00Z">
        <w:r w:rsidR="00B3428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224" w:author="滕 依筱" w:date="2020-09-12T19:53:00Z">
        <w:r w:rsidR="002541BA">
          <w:rPr>
            <w:rFonts w:ascii="Times New Roman" w:hAnsi="Times New Roman" w:cs="Times New Roman"/>
            <w:sz w:val="24"/>
            <w:szCs w:val="24"/>
          </w:rPr>
          <w:t>EverydayRespo</w:t>
        </w:r>
      </w:ins>
      <w:ins w:id="225" w:author="滕 依筱" w:date="2020-09-12T19:54:00Z">
        <w:r w:rsidR="002541BA">
          <w:rPr>
            <w:rFonts w:ascii="Times New Roman" w:hAnsi="Times New Roman" w:cs="Times New Roman"/>
            <w:sz w:val="24"/>
            <w:szCs w:val="24"/>
          </w:rPr>
          <w:t>nd(ID,SubmitTime)</w:t>
        </w:r>
        <w:r w:rsidR="002541BA">
          <w:rPr>
            <w:rFonts w:ascii="Times New Roman" w:hAnsi="Times New Roman" w:cs="Times New Roman" w:hint="eastAsia"/>
            <w:sz w:val="24"/>
            <w:szCs w:val="24"/>
          </w:rPr>
          <w:t>,</w:t>
        </w:r>
      </w:ins>
    </w:p>
    <w:p w14:paraId="367F4D8E" w14:textId="5349AF79" w:rsidR="007A3EA9" w:rsidRDefault="002541BA">
      <w:pPr>
        <w:spacing w:line="240" w:lineRule="atLeast"/>
        <w:ind w:leftChars="100" w:left="210" w:firstLineChars="200" w:firstLine="480"/>
        <w:jc w:val="left"/>
        <w:rPr>
          <w:rFonts w:ascii="Times New Roman" w:hAnsi="Times New Roman" w:cs="Times New Roman"/>
          <w:sz w:val="24"/>
          <w:szCs w:val="24"/>
        </w:rPr>
        <w:pPrChange w:id="226" w:author="滕 依筱" w:date="2020-09-12T19:54:00Z">
          <w:pPr>
            <w:spacing w:line="240" w:lineRule="atLeast"/>
            <w:ind w:leftChars="100" w:left="210"/>
          </w:pPr>
        </w:pPrChange>
      </w:pPr>
      <w:ins w:id="227" w:author="滕 依筱" w:date="2020-09-12T19:54:00Z">
        <w:r>
          <w:rPr>
            <w:rFonts w:ascii="Times New Roman" w:hAnsi="Times New Roman" w:cs="Times New Roman" w:hint="eastAsia"/>
            <w:sz w:val="24"/>
            <w:szCs w:val="24"/>
          </w:rPr>
          <w:t>U</w:t>
        </w:r>
        <w:r>
          <w:rPr>
            <w:rFonts w:ascii="Times New Roman" w:hAnsi="Times New Roman" w:cs="Times New Roman"/>
            <w:sz w:val="24"/>
            <w:szCs w:val="24"/>
          </w:rPr>
          <w:t>NIQUE(ID,SubmitTime)</w:t>
        </w:r>
      </w:ins>
      <w:r w:rsidR="007A3EA9">
        <w:rPr>
          <w:rFonts w:ascii="Times New Roman" w:hAnsi="Times New Roman" w:cs="Times New Roman"/>
          <w:sz w:val="24"/>
          <w:szCs w:val="24"/>
        </w:rPr>
        <w:t>)</w:t>
      </w:r>
    </w:p>
    <w:p w14:paraId="1FFF05EB" w14:textId="5062DC9B" w:rsidR="00B95618" w:rsidRDefault="00B95618" w:rsidP="000F2AFE">
      <w:pPr>
        <w:spacing w:line="240" w:lineRule="atLeast"/>
        <w:ind w:leftChars="100" w:left="210"/>
        <w:rPr>
          <w:ins w:id="228" w:author="滕 依筱" w:date="2020-09-10T16:18:00Z"/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CREATE TABLE OutReport(</w:t>
      </w:r>
    </w:p>
    <w:p w14:paraId="7BB5FA73" w14:textId="3A2EF7EE" w:rsidR="007A4E5F" w:rsidRPr="00B34287" w:rsidRDefault="007A4E5F">
      <w:pPr>
        <w:spacing w:line="240" w:lineRule="atLeast"/>
        <w:rPr>
          <w:rFonts w:ascii="Times New Roman" w:hAnsi="Times New Roman" w:cs="Times New Roman"/>
          <w:sz w:val="24"/>
          <w:szCs w:val="24"/>
        </w:rPr>
        <w:pPrChange w:id="229" w:author="滕 依筱" w:date="2020-09-10T16:18:00Z">
          <w:pPr>
            <w:spacing w:line="240" w:lineRule="atLeast"/>
            <w:ind w:leftChars="100" w:left="210"/>
          </w:pPr>
        </w:pPrChange>
      </w:pPr>
      <w:ins w:id="230" w:author="滕 依筱" w:date="2020-09-10T16:18:00Z">
        <w:r w:rsidRPr="00B34287">
          <w:rPr>
            <w:rFonts w:ascii="Times New Roman" w:hAnsi="Times New Roman" w:cs="Times New Roman"/>
            <w:sz w:val="24"/>
            <w:szCs w:val="24"/>
          </w:rPr>
          <w:t xml:space="preserve">     OutReport</w:t>
        </w:r>
      </w:ins>
      <w:ins w:id="231" w:author="滕 依筱" w:date="2020-09-13T15:53:00Z">
        <w:r w:rsidR="00B34287">
          <w:rPr>
            <w:rFonts w:ascii="Times New Roman" w:hAnsi="Times New Roman" w:cs="Times New Roman"/>
            <w:sz w:val="24"/>
            <w:szCs w:val="24"/>
          </w:rPr>
          <w:t>ID</w:t>
        </w:r>
      </w:ins>
      <w:ins w:id="232" w:author="滕 依筱" w:date="2020-09-10T16:18:00Z">
        <w:r w:rsidRPr="00B3428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233" w:author="滕 依筱" w:date="2020-09-10T16:19:00Z">
        <w:r w:rsidRPr="00B34287">
          <w:rPr>
            <w:rFonts w:ascii="Times New Roman" w:hAnsi="Times New Roman" w:cs="Times New Roman"/>
            <w:sz w:val="24"/>
            <w:szCs w:val="24"/>
          </w:rPr>
          <w:t>INT</w:t>
        </w:r>
      </w:ins>
      <w:ins w:id="234" w:author="滕 依筱" w:date="2020-09-13T15:54:00Z">
        <w:r w:rsidR="00B34287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B34287" w:rsidRPr="00B34287">
          <w:rPr>
            <w:rFonts w:ascii="Times New Roman" w:hAnsi="Times New Roman" w:cs="Times New Roman"/>
            <w:sz w:val="24"/>
            <w:szCs w:val="24"/>
          </w:rPr>
          <w:t>UNSIGNED NOT NULL AUTO_INCREMENT</w:t>
        </w:r>
        <w:r w:rsidR="00B3428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235" w:author="滕 依筱" w:date="2020-09-10T16:19:00Z">
        <w:r w:rsidRPr="00B34287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7B4689A0" w14:textId="65A4897E" w:rsidR="00B95618" w:rsidRPr="000F2AFE" w:rsidRDefault="00B95618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ID VARCHAR(20)</w:t>
      </w:r>
      <w:ins w:id="236" w:author="滕 依筱" w:date="2020-09-13T17:41:00Z">
        <w:r w:rsidR="0050462A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r w:rsidRPr="000F2AFE">
        <w:rPr>
          <w:rFonts w:ascii="Times New Roman" w:hAnsi="Times New Roman" w:cs="Times New Roman"/>
          <w:sz w:val="24"/>
          <w:szCs w:val="24"/>
        </w:rPr>
        <w:t>,</w:t>
      </w:r>
    </w:p>
    <w:p w14:paraId="7EBF3587" w14:textId="743B85C8" w:rsidR="00B95618" w:rsidRPr="000F2AFE" w:rsidRDefault="00B95618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Out</w:t>
      </w:r>
      <w:ins w:id="237" w:author="滕 依筱" w:date="2020-09-13T17:41:00Z">
        <w:r w:rsidR="0050462A">
          <w:rPr>
            <w:rFonts w:ascii="Times New Roman" w:hAnsi="Times New Roman" w:cs="Times New Roman"/>
            <w:sz w:val="24"/>
            <w:szCs w:val="24"/>
          </w:rPr>
          <w:t>D</w:t>
        </w:r>
      </w:ins>
      <w:del w:id="238" w:author="滕 依筱" w:date="2020-09-13T17:41:00Z">
        <w:r w:rsidRPr="000F2AFE" w:rsidDel="0050462A">
          <w:rPr>
            <w:rFonts w:ascii="Times New Roman" w:hAnsi="Times New Roman" w:cs="Times New Roman"/>
            <w:sz w:val="24"/>
            <w:szCs w:val="24"/>
          </w:rPr>
          <w:delText>d</w:delText>
        </w:r>
      </w:del>
      <w:r w:rsidRPr="000F2AFE">
        <w:rPr>
          <w:rFonts w:ascii="Times New Roman" w:hAnsi="Times New Roman" w:cs="Times New Roman"/>
          <w:sz w:val="24"/>
          <w:szCs w:val="24"/>
        </w:rPr>
        <w:t>a</w:t>
      </w:r>
      <w:ins w:id="239" w:author="滕 依筱" w:date="2020-09-13T15:57:00Z">
        <w:r w:rsidR="00B34287">
          <w:rPr>
            <w:rFonts w:ascii="Times New Roman" w:hAnsi="Times New Roman" w:cs="Times New Roman"/>
            <w:sz w:val="24"/>
            <w:szCs w:val="24"/>
          </w:rPr>
          <w:t>te</w:t>
        </w:r>
      </w:ins>
      <w:del w:id="240" w:author="滕 依筱" w:date="2020-09-13T15:57:00Z">
        <w:r w:rsidRPr="000F2AFE" w:rsidDel="00B34287">
          <w:rPr>
            <w:rFonts w:ascii="Times New Roman" w:hAnsi="Times New Roman" w:cs="Times New Roman"/>
            <w:sz w:val="24"/>
            <w:szCs w:val="24"/>
          </w:rPr>
          <w:delText>y</w:delText>
        </w:r>
      </w:del>
      <w:r w:rsidRPr="000F2AFE">
        <w:rPr>
          <w:rFonts w:ascii="Times New Roman" w:hAnsi="Times New Roman" w:cs="Times New Roman"/>
          <w:sz w:val="24"/>
          <w:szCs w:val="24"/>
        </w:rPr>
        <w:t xml:space="preserve"> DATE</w:t>
      </w:r>
      <w:ins w:id="241" w:author="滕 依筱" w:date="2020-09-13T16:01:00Z">
        <w:r w:rsidR="004F0998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r w:rsidRPr="000F2AFE">
        <w:rPr>
          <w:rFonts w:ascii="Times New Roman" w:hAnsi="Times New Roman" w:cs="Times New Roman"/>
          <w:sz w:val="24"/>
          <w:szCs w:val="24"/>
        </w:rPr>
        <w:t>,</w:t>
      </w:r>
    </w:p>
    <w:p w14:paraId="4DE525AC" w14:textId="40C9FF1A" w:rsidR="00B95618" w:rsidRPr="000F2AFE" w:rsidRDefault="00304269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ins w:id="242" w:author="滕 依筱" w:date="2020-09-13T17:56:00Z">
        <w:r>
          <w:rPr>
            <w:rFonts w:ascii="Times New Roman" w:hAnsi="Times New Roman" w:cs="Times New Roman"/>
            <w:sz w:val="24"/>
            <w:szCs w:val="24"/>
          </w:rPr>
          <w:t>Planned</w:t>
        </w:r>
      </w:ins>
      <w:r w:rsidR="00B95618" w:rsidRPr="000F2AFE">
        <w:rPr>
          <w:rFonts w:ascii="Times New Roman" w:hAnsi="Times New Roman" w:cs="Times New Roman"/>
          <w:sz w:val="24"/>
          <w:szCs w:val="24"/>
        </w:rPr>
        <w:t>Back</w:t>
      </w:r>
      <w:ins w:id="243" w:author="滕 依筱" w:date="2020-09-12T09:02:00Z">
        <w:r w:rsidR="009E6830">
          <w:rPr>
            <w:rFonts w:ascii="Times New Roman" w:hAnsi="Times New Roman" w:cs="Times New Roman"/>
            <w:sz w:val="24"/>
            <w:szCs w:val="24"/>
          </w:rPr>
          <w:t>Date</w:t>
        </w:r>
      </w:ins>
      <w:del w:id="244" w:author="滕 依筱" w:date="2020-09-12T09:02:00Z">
        <w:r w:rsidR="00B95618" w:rsidRPr="000F2AFE" w:rsidDel="009E6830">
          <w:rPr>
            <w:rFonts w:ascii="Times New Roman" w:hAnsi="Times New Roman" w:cs="Times New Roman"/>
            <w:sz w:val="24"/>
            <w:szCs w:val="24"/>
          </w:rPr>
          <w:delText>day</w:delText>
        </w:r>
      </w:del>
      <w:r w:rsidR="00B95618" w:rsidRPr="000F2AFE">
        <w:rPr>
          <w:rFonts w:ascii="Times New Roman" w:hAnsi="Times New Roman" w:cs="Times New Roman"/>
          <w:sz w:val="24"/>
          <w:szCs w:val="24"/>
        </w:rPr>
        <w:t xml:space="preserve"> DATE</w:t>
      </w:r>
      <w:ins w:id="245" w:author="滕 依筱" w:date="2020-09-13T16:01:00Z">
        <w:r w:rsidR="004F0998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r w:rsidR="00B95618" w:rsidRPr="000F2AFE">
        <w:rPr>
          <w:rFonts w:ascii="Times New Roman" w:hAnsi="Times New Roman" w:cs="Times New Roman"/>
          <w:sz w:val="24"/>
          <w:szCs w:val="24"/>
        </w:rPr>
        <w:t>,</w:t>
      </w:r>
    </w:p>
    <w:p w14:paraId="54DB5A80" w14:textId="58F4BF24" w:rsidR="0080306F" w:rsidRPr="000F2AFE" w:rsidDel="00B34287" w:rsidRDefault="0080306F" w:rsidP="000F2AFE">
      <w:pPr>
        <w:spacing w:line="240" w:lineRule="atLeast"/>
        <w:ind w:leftChars="100" w:left="210" w:firstLine="420"/>
        <w:rPr>
          <w:del w:id="246" w:author="滕 依筱" w:date="2020-09-13T15:57:00Z"/>
          <w:rFonts w:ascii="Times New Roman" w:hAnsi="Times New Roman" w:cs="Times New Roman"/>
          <w:sz w:val="24"/>
          <w:szCs w:val="24"/>
        </w:rPr>
      </w:pPr>
      <w:del w:id="247" w:author="滕 依筱" w:date="2020-09-13T15:57:00Z">
        <w:r w:rsidRPr="000F2AFE" w:rsidDel="00B34287">
          <w:rPr>
            <w:rFonts w:ascii="Times New Roman" w:hAnsi="Times New Roman" w:cs="Times New Roman"/>
            <w:sz w:val="24"/>
            <w:szCs w:val="24"/>
          </w:rPr>
          <w:delText>HasBack BIT,</w:delText>
        </w:r>
      </w:del>
    </w:p>
    <w:p w14:paraId="509A2087" w14:textId="5436D069" w:rsidR="00B34287" w:rsidRDefault="00B95618" w:rsidP="000F2AFE">
      <w:pPr>
        <w:spacing w:line="240" w:lineRule="atLeast"/>
        <w:ind w:leftChars="100" w:left="210" w:firstLine="420"/>
        <w:rPr>
          <w:ins w:id="248" w:author="滕 依筱" w:date="2020-09-13T17:51:00Z"/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>Destination VARCHAR(100)</w:t>
      </w:r>
      <w:ins w:id="249" w:author="滕 依筱" w:date="2020-09-13T16:01:00Z">
        <w:r w:rsidR="004F0998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ins w:id="250" w:author="滕 依筱" w:date="2020-09-13T15:56:00Z">
        <w:r w:rsidR="00B34287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55E62023" w14:textId="222E6A43" w:rsidR="00304269" w:rsidRDefault="00304269">
      <w:pPr>
        <w:spacing w:line="240" w:lineRule="atLeast"/>
        <w:ind w:left="420" w:firstLineChars="100" w:firstLine="240"/>
        <w:rPr>
          <w:ins w:id="251" w:author="滕 依筱" w:date="2020-09-13T15:55:00Z"/>
          <w:rFonts w:ascii="Times New Roman" w:hAnsi="Times New Roman" w:cs="Times New Roman"/>
          <w:sz w:val="24"/>
          <w:szCs w:val="24"/>
        </w:rPr>
        <w:pPrChange w:id="252" w:author="滕 依筱" w:date="2020-09-13T17:51:00Z">
          <w:pPr>
            <w:spacing w:line="240" w:lineRule="atLeast"/>
            <w:ind w:leftChars="100" w:left="210" w:firstLine="420"/>
          </w:pPr>
        </w:pPrChange>
      </w:pPr>
      <w:ins w:id="253" w:author="滕 依筱" w:date="2020-09-13T17:51:00Z">
        <w:r>
          <w:rPr>
            <w:rFonts w:ascii="Times New Roman" w:hAnsi="Times New Roman" w:cs="Times New Roman"/>
            <w:sz w:val="24"/>
            <w:szCs w:val="24"/>
          </w:rPr>
          <w:t>Ac</w:t>
        </w:r>
        <w:r>
          <w:rPr>
            <w:rFonts w:ascii="Times New Roman" w:hAnsi="Times New Roman" w:cs="Times New Roman" w:hint="eastAsia"/>
            <w:sz w:val="24"/>
            <w:szCs w:val="24"/>
          </w:rPr>
          <w:t>t</w:t>
        </w:r>
        <w:r>
          <w:rPr>
            <w:rFonts w:ascii="Times New Roman" w:hAnsi="Times New Roman" w:cs="Times New Roman"/>
            <w:sz w:val="24"/>
            <w:szCs w:val="24"/>
          </w:rPr>
          <w:t>ualBackDate DATE,</w:t>
        </w:r>
      </w:ins>
    </w:p>
    <w:p w14:paraId="033D96AD" w14:textId="77777777" w:rsidR="0050462A" w:rsidRDefault="00B34287" w:rsidP="000F2AFE">
      <w:pPr>
        <w:spacing w:line="240" w:lineRule="atLeast"/>
        <w:ind w:leftChars="100" w:left="210" w:firstLine="420"/>
        <w:rPr>
          <w:ins w:id="254" w:author="滕 依筱" w:date="2020-09-13T17:41:00Z"/>
          <w:rFonts w:ascii="Times New Roman" w:hAnsi="Times New Roman" w:cs="Times New Roman"/>
          <w:sz w:val="24"/>
          <w:szCs w:val="24"/>
        </w:rPr>
      </w:pPr>
      <w:ins w:id="255" w:author="滕 依筱" w:date="2020-09-13T15:55:00Z">
        <w:r>
          <w:rPr>
            <w:rFonts w:ascii="Times New Roman" w:hAnsi="Times New Roman" w:cs="Times New Roman"/>
            <w:sz w:val="24"/>
            <w:szCs w:val="24"/>
          </w:rPr>
          <w:t>PRIMARY KEY (OutReportID)</w:t>
        </w:r>
      </w:ins>
      <w:ins w:id="256" w:author="滕 依筱" w:date="2020-09-13T17:41:00Z">
        <w:r w:rsidR="0050462A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3C76AF41" w14:textId="77777777" w:rsidR="00CD4F52" w:rsidRDefault="0050462A" w:rsidP="00304269">
      <w:pPr>
        <w:spacing w:line="240" w:lineRule="atLeast"/>
        <w:ind w:leftChars="100" w:left="210" w:firstLine="420"/>
        <w:rPr>
          <w:ins w:id="257" w:author="滕 依筱" w:date="2020-09-13T19:23:00Z"/>
          <w:rFonts w:ascii="Times New Roman" w:hAnsi="Times New Roman" w:cs="Times New Roman"/>
          <w:sz w:val="24"/>
          <w:szCs w:val="24"/>
        </w:rPr>
      </w:pPr>
      <w:ins w:id="258" w:author="滕 依筱" w:date="2020-09-13T17:41:00Z">
        <w:r>
          <w:rPr>
            <w:rFonts w:ascii="Times New Roman" w:hAnsi="Times New Roman" w:cs="Times New Roman"/>
            <w:sz w:val="24"/>
            <w:szCs w:val="24"/>
          </w:rPr>
          <w:t>FOREIGN KEY (ID) REFERENCES User (ID)</w:t>
        </w:r>
      </w:ins>
      <w:ins w:id="259" w:author="滕 依筱" w:date="2020-09-13T19:23:00Z">
        <w:r w:rsidR="00CD4F52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23232DC8" w14:textId="5E385E22" w:rsidR="00B95618" w:rsidDel="00304269" w:rsidRDefault="00CD4F52" w:rsidP="00304269">
      <w:pPr>
        <w:spacing w:line="240" w:lineRule="atLeast"/>
        <w:ind w:leftChars="100" w:left="210" w:firstLine="420"/>
        <w:rPr>
          <w:del w:id="260" w:author="滕 依筱" w:date="2020-09-13T17:51:00Z"/>
          <w:rFonts w:ascii="Times New Roman" w:hAnsi="Times New Roman" w:cs="Times New Roman"/>
          <w:sz w:val="24"/>
          <w:szCs w:val="24"/>
        </w:rPr>
      </w:pPr>
      <w:ins w:id="261" w:author="滕 依筱" w:date="2020-09-13T19:23:00Z">
        <w:r>
          <w:rPr>
            <w:rFonts w:ascii="Times New Roman" w:hAnsi="Times New Roman" w:cs="Times New Roman"/>
            <w:sz w:val="24"/>
            <w:szCs w:val="24"/>
          </w:rPr>
          <w:t>UNIQUE(ID,OutDate,PlannedBackDate)</w:t>
        </w:r>
      </w:ins>
      <w:r w:rsidR="00B95618" w:rsidRPr="000F2AFE">
        <w:rPr>
          <w:rFonts w:ascii="Times New Roman" w:hAnsi="Times New Roman" w:cs="Times New Roman"/>
          <w:sz w:val="24"/>
          <w:szCs w:val="24"/>
        </w:rPr>
        <w:t>)</w:t>
      </w:r>
    </w:p>
    <w:p w14:paraId="17884CC8" w14:textId="49E7D296" w:rsidR="00C865DF" w:rsidDel="00304269" w:rsidRDefault="00C865DF">
      <w:pPr>
        <w:spacing w:line="240" w:lineRule="atLeast"/>
        <w:ind w:leftChars="100" w:left="210" w:firstLine="420"/>
        <w:rPr>
          <w:del w:id="262" w:author="滕 依筱" w:date="2020-09-13T17:51:00Z"/>
          <w:rFonts w:ascii="Times New Roman" w:hAnsi="Times New Roman" w:cs="Times New Roman"/>
          <w:sz w:val="24"/>
          <w:szCs w:val="24"/>
        </w:rPr>
        <w:pPrChange w:id="263" w:author="滕 依筱" w:date="2020-09-13T17:51:00Z">
          <w:pPr>
            <w:spacing w:line="240" w:lineRule="atLeast"/>
            <w:ind w:firstLine="210"/>
          </w:pPr>
        </w:pPrChange>
      </w:pPr>
      <w:del w:id="264" w:author="滕 依筱" w:date="2020-09-13T17:51:00Z">
        <w:r w:rsidDel="00304269">
          <w:rPr>
            <w:rFonts w:ascii="Times New Roman" w:hAnsi="Times New Roman" w:cs="Times New Roman" w:hint="eastAsia"/>
            <w:sz w:val="24"/>
            <w:szCs w:val="24"/>
          </w:rPr>
          <w:delText>C</w:delText>
        </w:r>
        <w:r w:rsidDel="00304269">
          <w:rPr>
            <w:rFonts w:ascii="Times New Roman" w:hAnsi="Times New Roman" w:cs="Times New Roman"/>
            <w:sz w:val="24"/>
            <w:szCs w:val="24"/>
          </w:rPr>
          <w:delText>REATE TABLE BackReport(</w:delText>
        </w:r>
      </w:del>
    </w:p>
    <w:p w14:paraId="48E21AF7" w14:textId="6ECC69C7" w:rsidR="007A4E5F" w:rsidDel="00304269" w:rsidRDefault="00CD533F">
      <w:pPr>
        <w:spacing w:line="240" w:lineRule="atLeast"/>
        <w:ind w:leftChars="100" w:left="210" w:firstLine="420"/>
        <w:rPr>
          <w:del w:id="265" w:author="滕 依筱" w:date="2020-09-13T17:51:00Z"/>
          <w:rFonts w:ascii="Times New Roman" w:hAnsi="Times New Roman" w:cs="Times New Roman"/>
          <w:sz w:val="24"/>
          <w:szCs w:val="24"/>
        </w:rPr>
        <w:pPrChange w:id="266" w:author="滕 依筱" w:date="2020-09-13T17:51:00Z">
          <w:pPr>
            <w:spacing w:line="240" w:lineRule="atLeast"/>
            <w:ind w:left="420" w:firstLineChars="100" w:firstLine="240"/>
          </w:pPr>
        </w:pPrChange>
      </w:pPr>
      <w:del w:id="267" w:author="滕 依筱" w:date="2020-09-10T16:23:00Z">
        <w:r w:rsidDel="007A4E5F">
          <w:rPr>
            <w:rFonts w:ascii="Times New Roman" w:hAnsi="Times New Roman" w:cs="Times New Roman"/>
            <w:sz w:val="24"/>
            <w:szCs w:val="24"/>
          </w:rPr>
          <w:delText>ID VARCHAR(20),</w:delText>
        </w:r>
      </w:del>
    </w:p>
    <w:p w14:paraId="1BA34A56" w14:textId="1D1501C1" w:rsidR="00C865DF" w:rsidRPr="000F2AFE" w:rsidDel="00304269" w:rsidRDefault="00CD533F" w:rsidP="00CD533F">
      <w:pPr>
        <w:spacing w:line="240" w:lineRule="atLeast"/>
        <w:ind w:left="420" w:firstLineChars="100" w:firstLine="240"/>
        <w:rPr>
          <w:del w:id="268" w:author="滕 依筱" w:date="2020-09-13T17:51:00Z"/>
          <w:rFonts w:ascii="Times New Roman" w:hAnsi="Times New Roman" w:cs="Times New Roman"/>
          <w:sz w:val="24"/>
          <w:szCs w:val="24"/>
        </w:rPr>
      </w:pPr>
      <w:del w:id="269" w:author="滕 依筱" w:date="2020-09-13T17:51:00Z">
        <w:r w:rsidDel="00304269">
          <w:rPr>
            <w:rFonts w:ascii="Times New Roman" w:hAnsi="Times New Roman" w:cs="Times New Roman"/>
            <w:sz w:val="24"/>
            <w:szCs w:val="24"/>
          </w:rPr>
          <w:delText>Acu</w:delText>
        </w:r>
      </w:del>
      <w:del w:id="270" w:author="滕 依筱" w:date="2020-09-13T17:46:00Z">
        <w:r w:rsidDel="00D06580">
          <w:rPr>
            <w:rFonts w:ascii="Times New Roman" w:hAnsi="Times New Roman" w:cs="Times New Roman"/>
            <w:sz w:val="24"/>
            <w:szCs w:val="24"/>
          </w:rPr>
          <w:delText>r</w:delText>
        </w:r>
      </w:del>
      <w:del w:id="271" w:author="滕 依筱" w:date="2020-09-13T17:51:00Z">
        <w:r w:rsidDel="00304269">
          <w:rPr>
            <w:rFonts w:ascii="Times New Roman" w:hAnsi="Times New Roman" w:cs="Times New Roman"/>
            <w:sz w:val="24"/>
            <w:szCs w:val="24"/>
          </w:rPr>
          <w:delText>alBackDa</w:delText>
        </w:r>
      </w:del>
      <w:del w:id="272" w:author="滕 依筱" w:date="2020-09-12T09:02:00Z">
        <w:r w:rsidDel="009E6830">
          <w:rPr>
            <w:rFonts w:ascii="Times New Roman" w:hAnsi="Times New Roman" w:cs="Times New Roman"/>
            <w:sz w:val="24"/>
            <w:szCs w:val="24"/>
          </w:rPr>
          <w:delText>y</w:delText>
        </w:r>
      </w:del>
      <w:del w:id="273" w:author="滕 依筱" w:date="2020-09-13T17:51:00Z">
        <w:r w:rsidDel="00304269">
          <w:rPr>
            <w:rFonts w:ascii="Times New Roman" w:hAnsi="Times New Roman" w:cs="Times New Roman"/>
            <w:sz w:val="24"/>
            <w:szCs w:val="24"/>
          </w:rPr>
          <w:delText xml:space="preserve"> DATE</w:delText>
        </w:r>
        <w:r w:rsidR="00C865DF" w:rsidDel="00304269">
          <w:rPr>
            <w:rFonts w:ascii="Times New Roman" w:hAnsi="Times New Roman" w:cs="Times New Roman"/>
            <w:sz w:val="24"/>
            <w:szCs w:val="24"/>
          </w:rPr>
          <w:delText>)</w:delText>
        </w:r>
      </w:del>
    </w:p>
    <w:p w14:paraId="14059ADA" w14:textId="63A6C685" w:rsidR="00B95618" w:rsidRPr="00513504" w:rsidRDefault="00B95618" w:rsidP="00C865DF">
      <w:pPr>
        <w:spacing w:line="240" w:lineRule="atLeast"/>
        <w:ind w:leftChars="100" w:left="210"/>
        <w:rPr>
          <w:rFonts w:ascii="Times New Roman" w:hAnsi="Times New Roman" w:cs="Times New Roman"/>
          <w:sz w:val="22"/>
          <w:rPrChange w:id="274" w:author="滕 依筱" w:date="2020-09-14T09:32:00Z">
            <w:rPr>
              <w:rFonts w:ascii="Times New Roman" w:hAnsi="Times New Roman" w:cs="Times New Roman"/>
              <w:sz w:val="24"/>
              <w:szCs w:val="24"/>
            </w:rPr>
          </w:rPrChange>
        </w:rPr>
      </w:pPr>
      <w:r w:rsidRPr="000F2AFE">
        <w:rPr>
          <w:rFonts w:ascii="Times New Roman" w:hAnsi="Times New Roman" w:cs="Times New Roman"/>
          <w:sz w:val="24"/>
          <w:szCs w:val="24"/>
        </w:rPr>
        <w:t>CREATE TABLE Tour</w:t>
      </w:r>
      <w:r w:rsidRPr="00513504">
        <w:rPr>
          <w:rFonts w:ascii="Times New Roman" w:hAnsi="Times New Roman" w:cs="Times New Roman"/>
          <w:sz w:val="22"/>
          <w:rPrChange w:id="275" w:author="滕 依筱" w:date="2020-09-14T09:32:00Z">
            <w:rPr>
              <w:rFonts w:ascii="Times New Roman" w:hAnsi="Times New Roman" w:cs="Times New Roman"/>
              <w:sz w:val="24"/>
              <w:szCs w:val="24"/>
            </w:rPr>
          </w:rPrChange>
        </w:rPr>
        <w:t>(</w:t>
      </w:r>
    </w:p>
    <w:p w14:paraId="661D49D9" w14:textId="2936C932" w:rsidR="00B95618" w:rsidRDefault="00B95618" w:rsidP="007A4E5F">
      <w:pPr>
        <w:spacing w:line="240" w:lineRule="atLeast"/>
        <w:ind w:leftChars="100" w:left="210" w:firstLine="420"/>
        <w:rPr>
          <w:ins w:id="276" w:author="滕 依筱" w:date="2020-09-10T16:23:00Z"/>
          <w:rFonts w:ascii="Times New Roman" w:hAnsi="Times New Roman" w:cs="Times New Roman"/>
          <w:sz w:val="24"/>
          <w:szCs w:val="24"/>
        </w:rPr>
      </w:pPr>
      <w:del w:id="277" w:author="滕 依筱" w:date="2020-09-10T16:23:00Z">
        <w:r w:rsidRPr="000F2AFE" w:rsidDel="007A4E5F">
          <w:rPr>
            <w:rFonts w:ascii="Times New Roman" w:hAnsi="Times New Roman" w:cs="Times New Roman"/>
            <w:sz w:val="24"/>
            <w:szCs w:val="24"/>
          </w:rPr>
          <w:delText>ID VARCHAR(20),</w:delText>
        </w:r>
      </w:del>
    </w:p>
    <w:p w14:paraId="35D15716" w14:textId="5D829E5F" w:rsidR="007A4E5F" w:rsidDel="004F0998" w:rsidRDefault="007A4E5F" w:rsidP="004F0998">
      <w:pPr>
        <w:spacing w:line="240" w:lineRule="atLeast"/>
        <w:ind w:leftChars="100" w:left="210" w:firstLine="420"/>
        <w:rPr>
          <w:del w:id="278" w:author="滕 依筱" w:date="2020-09-13T16:02:00Z"/>
          <w:rFonts w:ascii="Times New Roman" w:hAnsi="Times New Roman" w:cs="Times New Roman"/>
          <w:sz w:val="24"/>
          <w:szCs w:val="24"/>
        </w:rPr>
      </w:pPr>
      <w:ins w:id="279" w:author="滕 依筱" w:date="2020-09-10T16:23:00Z">
        <w:r>
          <w:rPr>
            <w:rFonts w:ascii="Times New Roman" w:hAnsi="Times New Roman" w:cs="Times New Roman"/>
            <w:sz w:val="24"/>
            <w:szCs w:val="24"/>
          </w:rPr>
          <w:t>OutReportI</w:t>
        </w:r>
      </w:ins>
      <w:ins w:id="280" w:author="滕 依筱" w:date="2020-09-10T16:24:00Z">
        <w:r>
          <w:rPr>
            <w:rFonts w:ascii="Times New Roman" w:hAnsi="Times New Roman" w:cs="Times New Roman"/>
            <w:sz w:val="24"/>
            <w:szCs w:val="24"/>
          </w:rPr>
          <w:t>D INT</w:t>
        </w:r>
      </w:ins>
      <w:ins w:id="281" w:author="滕 依筱" w:date="2020-09-13T16:02:00Z">
        <w:r w:rsidR="004F0998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282" w:author="滕 依筱" w:date="2020-09-14T09:23:00Z">
        <w:r w:rsidR="0095653C">
          <w:rPr>
            <w:rFonts w:ascii="Times New Roman" w:hAnsi="Times New Roman" w:cs="Times New Roman"/>
            <w:sz w:val="24"/>
            <w:szCs w:val="24"/>
          </w:rPr>
          <w:t>UNSIGNED</w:t>
        </w:r>
      </w:ins>
      <w:ins w:id="283" w:author="滕 依筱" w:date="2020-09-13T16:02:00Z">
        <w:r w:rsidR="004F0998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ins w:id="284" w:author="滕 依筱" w:date="2020-09-10T16:24:00Z">
        <w:r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645A8F72" w14:textId="2437564B" w:rsidR="00CD533F" w:rsidRPr="000F2AFE" w:rsidRDefault="00CD533F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del w:id="285" w:author="滕 依筱" w:date="2020-09-13T16:02:00Z">
        <w:r w:rsidDel="004F0998">
          <w:rPr>
            <w:rFonts w:ascii="Times New Roman" w:hAnsi="Times New Roman" w:cs="Times New Roman"/>
            <w:sz w:val="24"/>
            <w:szCs w:val="24"/>
          </w:rPr>
          <w:lastRenderedPageBreak/>
          <w:delText>ActuralBackDa</w:delText>
        </w:r>
      </w:del>
      <w:del w:id="286" w:author="滕 依筱" w:date="2020-09-12T09:02:00Z">
        <w:r w:rsidDel="009E6830">
          <w:rPr>
            <w:rFonts w:ascii="Times New Roman" w:hAnsi="Times New Roman" w:cs="Times New Roman"/>
            <w:sz w:val="24"/>
            <w:szCs w:val="24"/>
          </w:rPr>
          <w:delText>y</w:delText>
        </w:r>
      </w:del>
      <w:del w:id="287" w:author="滕 依筱" w:date="2020-09-13T16:02:00Z">
        <w:r w:rsidDel="004F0998">
          <w:rPr>
            <w:rFonts w:ascii="Times New Roman" w:hAnsi="Times New Roman" w:cs="Times New Roman"/>
            <w:sz w:val="24"/>
            <w:szCs w:val="24"/>
          </w:rPr>
          <w:delText xml:space="preserve"> DATE,</w:delText>
        </w:r>
      </w:del>
    </w:p>
    <w:p w14:paraId="2C8A79EF" w14:textId="5D0C0639" w:rsidR="00B95618" w:rsidRPr="000F2AFE" w:rsidRDefault="00B95618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r w:rsidRPr="000F2AFE">
        <w:rPr>
          <w:rFonts w:ascii="Times New Roman" w:hAnsi="Times New Roman" w:cs="Times New Roman"/>
          <w:sz w:val="24"/>
          <w:szCs w:val="24"/>
        </w:rPr>
        <w:t xml:space="preserve">ApproachTime </w:t>
      </w:r>
      <w:r w:rsidR="009B469D" w:rsidRPr="000F2AFE">
        <w:rPr>
          <w:rFonts w:ascii="Times New Roman" w:hAnsi="Times New Roman" w:cs="Times New Roman"/>
          <w:sz w:val="24"/>
          <w:szCs w:val="24"/>
        </w:rPr>
        <w:t>DATE</w:t>
      </w:r>
      <w:ins w:id="288" w:author="滕 依筱" w:date="2020-09-14T09:50:00Z">
        <w:r w:rsidR="000A1B1E">
          <w:rPr>
            <w:rFonts w:ascii="Times New Roman" w:hAnsi="Times New Roman" w:cs="Times New Roman"/>
            <w:sz w:val="24"/>
            <w:szCs w:val="24"/>
          </w:rPr>
          <w:t>TIME</w:t>
        </w:r>
      </w:ins>
      <w:ins w:id="289" w:author="滕 依筱" w:date="2020-09-13T16:02:00Z">
        <w:r w:rsidR="004F0998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r w:rsidRPr="000F2AFE">
        <w:rPr>
          <w:rFonts w:ascii="Times New Roman" w:hAnsi="Times New Roman" w:cs="Times New Roman"/>
          <w:sz w:val="24"/>
          <w:szCs w:val="24"/>
        </w:rPr>
        <w:t>,</w:t>
      </w:r>
    </w:p>
    <w:p w14:paraId="39D85E70" w14:textId="778DA92A" w:rsidR="00524CBB" w:rsidRDefault="00B95618" w:rsidP="00524CBB">
      <w:pPr>
        <w:spacing w:line="240" w:lineRule="atLeast"/>
        <w:ind w:leftChars="100" w:left="210" w:firstLine="420"/>
        <w:rPr>
          <w:ins w:id="290" w:author="滕 依筱" w:date="2020-09-14T09:00:00Z"/>
          <w:rFonts w:ascii="Times New Roman" w:hAnsi="Times New Roman" w:cs="Times New Roman"/>
          <w:sz w:val="24"/>
          <w:szCs w:val="24"/>
        </w:rPr>
      </w:pPr>
      <w:del w:id="291" w:author="滕 依筱" w:date="2020-09-14T09:00:00Z">
        <w:r w:rsidRPr="000F2AFE" w:rsidDel="00524CBB">
          <w:rPr>
            <w:rFonts w:ascii="Times New Roman" w:hAnsi="Times New Roman" w:cs="Times New Roman"/>
            <w:sz w:val="24"/>
            <w:szCs w:val="24"/>
          </w:rPr>
          <w:delText xml:space="preserve">Place </w:delText>
        </w:r>
      </w:del>
      <w:ins w:id="292" w:author="滕 依筱" w:date="2020-09-14T09:00:00Z">
        <w:r w:rsidR="00524CBB">
          <w:rPr>
            <w:rFonts w:ascii="Times New Roman" w:hAnsi="Times New Roman" w:cs="Times New Roman"/>
            <w:sz w:val="24"/>
            <w:szCs w:val="24"/>
          </w:rPr>
          <w:t>Province</w:t>
        </w:r>
        <w:r w:rsidR="00524CBB" w:rsidRPr="000F2AFE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Pr="000F2AFE">
        <w:rPr>
          <w:rFonts w:ascii="Times New Roman" w:hAnsi="Times New Roman" w:cs="Times New Roman"/>
          <w:sz w:val="24"/>
          <w:szCs w:val="24"/>
        </w:rPr>
        <w:t>VARCHAR(</w:t>
      </w:r>
      <w:ins w:id="293" w:author="滕 依筱" w:date="2020-09-14T09:00:00Z">
        <w:r w:rsidR="00524CBB">
          <w:rPr>
            <w:rFonts w:ascii="Times New Roman" w:hAnsi="Times New Roman" w:cs="Times New Roman"/>
            <w:sz w:val="24"/>
            <w:szCs w:val="24"/>
          </w:rPr>
          <w:t>50</w:t>
        </w:r>
      </w:ins>
      <w:del w:id="294" w:author="滕 依筱" w:date="2020-09-14T09:00:00Z">
        <w:r w:rsidRPr="000F2AFE" w:rsidDel="00524CBB">
          <w:rPr>
            <w:rFonts w:ascii="Times New Roman" w:hAnsi="Times New Roman" w:cs="Times New Roman"/>
            <w:sz w:val="24"/>
            <w:szCs w:val="24"/>
          </w:rPr>
          <w:delText>100</w:delText>
        </w:r>
      </w:del>
      <w:r w:rsidRPr="000F2AFE">
        <w:rPr>
          <w:rFonts w:ascii="Times New Roman" w:hAnsi="Times New Roman" w:cs="Times New Roman"/>
          <w:sz w:val="24"/>
          <w:szCs w:val="24"/>
        </w:rPr>
        <w:t>)</w:t>
      </w:r>
      <w:ins w:id="295" w:author="滕 依筱" w:date="2020-09-13T16:02:00Z">
        <w:r w:rsidR="004F0998">
          <w:rPr>
            <w:rFonts w:ascii="Times New Roman" w:hAnsi="Times New Roman" w:cs="Times New Roman"/>
            <w:sz w:val="24"/>
            <w:szCs w:val="24"/>
          </w:rPr>
          <w:t xml:space="preserve"> NOT NULL</w:t>
        </w:r>
      </w:ins>
      <w:r w:rsidRPr="000F2AFE">
        <w:rPr>
          <w:rFonts w:ascii="Times New Roman" w:hAnsi="Times New Roman" w:cs="Times New Roman"/>
          <w:sz w:val="24"/>
          <w:szCs w:val="24"/>
        </w:rPr>
        <w:t>,</w:t>
      </w:r>
    </w:p>
    <w:p w14:paraId="1DC7A3BA" w14:textId="4B572A49" w:rsidR="00524CBB" w:rsidRDefault="00524CBB" w:rsidP="00524CBB">
      <w:pPr>
        <w:spacing w:line="240" w:lineRule="atLeast"/>
        <w:ind w:leftChars="100" w:left="210" w:firstLine="420"/>
        <w:rPr>
          <w:ins w:id="296" w:author="滕 依筱" w:date="2020-09-14T09:01:00Z"/>
          <w:rFonts w:ascii="Times New Roman" w:hAnsi="Times New Roman" w:cs="Times New Roman"/>
          <w:sz w:val="24"/>
          <w:szCs w:val="24"/>
        </w:rPr>
      </w:pPr>
      <w:ins w:id="297" w:author="滕 依筱" w:date="2020-09-14T09:00:00Z">
        <w:r>
          <w:rPr>
            <w:rFonts w:ascii="Times New Roman" w:hAnsi="Times New Roman" w:cs="Times New Roman"/>
            <w:sz w:val="24"/>
            <w:szCs w:val="24"/>
          </w:rPr>
          <w:t xml:space="preserve">City VARCHAR(50) </w:t>
        </w:r>
      </w:ins>
      <w:ins w:id="298" w:author="滕 依筱" w:date="2020-09-14T09:01:00Z">
        <w:r>
          <w:rPr>
            <w:rFonts w:ascii="Times New Roman" w:hAnsi="Times New Roman" w:cs="Times New Roman"/>
            <w:sz w:val="24"/>
            <w:szCs w:val="24"/>
          </w:rPr>
          <w:t>NOT NULL,</w:t>
        </w:r>
      </w:ins>
    </w:p>
    <w:p w14:paraId="69FE0803" w14:textId="6E17D115" w:rsidR="00524CBB" w:rsidRDefault="00524CBB" w:rsidP="00524CBB">
      <w:pPr>
        <w:spacing w:line="240" w:lineRule="atLeast"/>
        <w:ind w:leftChars="100" w:left="210" w:firstLine="420"/>
        <w:rPr>
          <w:ins w:id="299" w:author="滕 依筱" w:date="2020-09-14T09:01:00Z"/>
          <w:rFonts w:ascii="Times New Roman" w:hAnsi="Times New Roman" w:cs="Times New Roman"/>
          <w:sz w:val="24"/>
          <w:szCs w:val="24"/>
        </w:rPr>
      </w:pPr>
      <w:ins w:id="300" w:author="滕 依筱" w:date="2020-09-14T09:01:00Z">
        <w:r>
          <w:rPr>
            <w:rFonts w:ascii="Times New Roman" w:hAnsi="Times New Roman" w:cs="Times New Roman" w:hint="eastAsia"/>
            <w:sz w:val="24"/>
            <w:szCs w:val="24"/>
          </w:rPr>
          <w:t>A</w:t>
        </w:r>
        <w:r>
          <w:rPr>
            <w:rFonts w:ascii="Times New Roman" w:hAnsi="Times New Roman" w:cs="Times New Roman"/>
            <w:sz w:val="24"/>
            <w:szCs w:val="24"/>
          </w:rPr>
          <w:t>rea VARCHAR(50) NOT NULL,</w:t>
        </w:r>
      </w:ins>
    </w:p>
    <w:p w14:paraId="22BD0FB0" w14:textId="70222055" w:rsidR="00524CBB" w:rsidRPr="000F2AFE" w:rsidRDefault="00524CBB" w:rsidP="00524CBB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ins w:id="301" w:author="滕 依筱" w:date="2020-09-14T09:01:00Z">
        <w:r>
          <w:rPr>
            <w:rFonts w:ascii="Times New Roman" w:hAnsi="Times New Roman" w:cs="Times New Roman"/>
            <w:sz w:val="24"/>
            <w:szCs w:val="24"/>
          </w:rPr>
          <w:t xml:space="preserve">Address VARCHAR(100) </w:t>
        </w:r>
      </w:ins>
      <w:ins w:id="302" w:author="滕 依筱" w:date="2020-09-14T09:02:00Z">
        <w:r>
          <w:rPr>
            <w:rFonts w:ascii="Times New Roman" w:hAnsi="Times New Roman" w:cs="Times New Roman"/>
            <w:sz w:val="24"/>
            <w:szCs w:val="24"/>
          </w:rPr>
          <w:t>NOT NULL,</w:t>
        </w:r>
      </w:ins>
    </w:p>
    <w:p w14:paraId="3865F7F8" w14:textId="31579B88" w:rsidR="00513504" w:rsidRDefault="00B95618" w:rsidP="00513504">
      <w:pPr>
        <w:spacing w:line="240" w:lineRule="atLeast"/>
        <w:ind w:leftChars="100" w:left="210" w:firstLine="420"/>
        <w:rPr>
          <w:ins w:id="303" w:author="滕 依筱" w:date="2020-09-14T09:50:00Z"/>
          <w:rFonts w:ascii="Times New Roman" w:hAnsi="Times New Roman" w:cs="Times New Roman"/>
          <w:sz w:val="24"/>
          <w:szCs w:val="24"/>
        </w:rPr>
      </w:pPr>
      <w:del w:id="304" w:author="滕 依筱" w:date="2020-09-14T09:11:00Z">
        <w:r w:rsidRPr="000F2AFE" w:rsidDel="0095653C">
          <w:rPr>
            <w:rFonts w:ascii="Times New Roman" w:hAnsi="Times New Roman" w:cs="Times New Roman"/>
            <w:sz w:val="24"/>
            <w:szCs w:val="24"/>
          </w:rPr>
          <w:delText>Residence TIME</w:delText>
        </w:r>
      </w:del>
    </w:p>
    <w:p w14:paraId="08F66B01" w14:textId="04317B89" w:rsidR="000A1B1E" w:rsidRDefault="000A1B1E" w:rsidP="00513504">
      <w:pPr>
        <w:spacing w:line="240" w:lineRule="atLeast"/>
        <w:ind w:leftChars="100" w:left="210" w:firstLine="420"/>
        <w:rPr>
          <w:ins w:id="305" w:author="滕 依筱" w:date="2020-09-13T16:02:00Z"/>
          <w:rFonts w:ascii="Times New Roman" w:hAnsi="Times New Roman" w:cs="Times New Roman"/>
          <w:sz w:val="24"/>
          <w:szCs w:val="24"/>
        </w:rPr>
      </w:pPr>
      <w:ins w:id="306" w:author="滕 依筱" w:date="2020-09-14T09:51:00Z">
        <w:r>
          <w:rPr>
            <w:rFonts w:ascii="Times New Roman" w:hAnsi="Times New Roman" w:cs="Times New Roman"/>
            <w:sz w:val="24"/>
            <w:szCs w:val="24"/>
          </w:rPr>
          <w:t>PRIMARY KEY(OutReportID,ApproachTime),</w:t>
        </w:r>
      </w:ins>
    </w:p>
    <w:p w14:paraId="17A012C6" w14:textId="751A86AE" w:rsidR="00B95618" w:rsidRPr="000F2AFE" w:rsidRDefault="004F0998" w:rsidP="000F2AFE">
      <w:pPr>
        <w:spacing w:line="240" w:lineRule="atLeast"/>
        <w:ind w:leftChars="100" w:left="210" w:firstLine="420"/>
        <w:rPr>
          <w:rFonts w:ascii="Times New Roman" w:hAnsi="Times New Roman" w:cs="Times New Roman"/>
          <w:sz w:val="24"/>
          <w:szCs w:val="24"/>
        </w:rPr>
      </w:pPr>
      <w:ins w:id="307" w:author="滕 依筱" w:date="2020-09-13T16:02:00Z">
        <w:r>
          <w:rPr>
            <w:rFonts w:ascii="Times New Roman" w:hAnsi="Times New Roman" w:cs="Times New Roman"/>
            <w:sz w:val="24"/>
            <w:szCs w:val="24"/>
          </w:rPr>
          <w:t>FOREIGN KEY (OutReportID) REFERENCES OutReport (OutReportID)</w:t>
        </w:r>
      </w:ins>
      <w:r w:rsidR="00B95618" w:rsidRPr="000F2AFE">
        <w:rPr>
          <w:rFonts w:ascii="Times New Roman" w:hAnsi="Times New Roman" w:cs="Times New Roman"/>
          <w:sz w:val="24"/>
          <w:szCs w:val="24"/>
        </w:rPr>
        <w:t>)</w:t>
      </w:r>
    </w:p>
    <w:p w14:paraId="36578CC0" w14:textId="7E75FD4A" w:rsidR="00C011A3" w:rsidRDefault="00C011A3" w:rsidP="00C011A3">
      <w:pPr>
        <w:spacing w:line="240" w:lineRule="atLeast"/>
        <w:ind w:leftChars="100" w:left="210"/>
        <w:jc w:val="left"/>
        <w:rPr>
          <w:ins w:id="308" w:author="滕 依筱" w:date="2020-09-21T10:10:00Z"/>
          <w:rFonts w:ascii="Times New Roman" w:hAnsi="Times New Roman" w:cs="Times New Roman"/>
          <w:sz w:val="24"/>
          <w:szCs w:val="24"/>
        </w:rPr>
      </w:pPr>
      <w:ins w:id="309" w:author="滕 依筱" w:date="2020-09-21T10:10:00Z">
        <w:r>
          <w:rPr>
            <w:rFonts w:ascii="Times New Roman" w:hAnsi="Times New Roman" w:cs="Times New Roman" w:hint="eastAsia"/>
            <w:sz w:val="24"/>
            <w:szCs w:val="24"/>
          </w:rPr>
          <w:t>C</w:t>
        </w:r>
        <w:r>
          <w:rPr>
            <w:rFonts w:ascii="Times New Roman" w:hAnsi="Times New Roman" w:cs="Times New Roman"/>
            <w:sz w:val="24"/>
            <w:szCs w:val="24"/>
          </w:rPr>
          <w:t xml:space="preserve">REATE TABLE </w:t>
        </w:r>
      </w:ins>
      <w:ins w:id="310" w:author="滕 依筱" w:date="2020-09-21T19:31:00Z">
        <w:r w:rsidR="00444E37">
          <w:rPr>
            <w:rFonts w:ascii="Times New Roman" w:hAnsi="Times New Roman" w:cs="Times New Roman"/>
            <w:sz w:val="24"/>
            <w:szCs w:val="24"/>
          </w:rPr>
          <w:t>N</w:t>
        </w:r>
      </w:ins>
      <w:ins w:id="311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ationalNum(</w:t>
        </w:r>
      </w:ins>
    </w:p>
    <w:p w14:paraId="2C98267E" w14:textId="283EE5F4" w:rsidR="00C011A3" w:rsidRDefault="00C011A3" w:rsidP="00C011A3">
      <w:pPr>
        <w:spacing w:line="240" w:lineRule="atLeast"/>
        <w:ind w:leftChars="200" w:left="420" w:firstLine="210"/>
        <w:jc w:val="left"/>
        <w:rPr>
          <w:ins w:id="312" w:author="滕 依筱" w:date="2020-09-21T10:10:00Z"/>
          <w:rFonts w:ascii="Times New Roman" w:hAnsi="Times New Roman" w:cs="Times New Roman"/>
          <w:sz w:val="24"/>
          <w:szCs w:val="24"/>
        </w:rPr>
      </w:pPr>
      <w:ins w:id="313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>D</w:t>
        </w:r>
      </w:ins>
      <w:ins w:id="314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ate</w:t>
        </w:r>
      </w:ins>
      <w:ins w:id="315" w:author="滕 依筱" w:date="2020-09-21T10:11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316" w:author="滕 依筱" w:date="2020-09-21T10:12:00Z">
        <w:r w:rsidRPr="00C011A3">
          <w:rPr>
            <w:rFonts w:ascii="Times New Roman" w:hAnsi="Times New Roman" w:cs="Times New Roman"/>
            <w:sz w:val="24"/>
            <w:szCs w:val="24"/>
          </w:rPr>
          <w:t xml:space="preserve">DATE </w:t>
        </w:r>
      </w:ins>
      <w:ins w:id="317" w:author="滕 依筱" w:date="2020-09-21T10:11:00Z">
        <w:r>
          <w:rPr>
            <w:rFonts w:ascii="Times New Roman" w:hAnsi="Times New Roman" w:cs="Times New Roman"/>
            <w:sz w:val="24"/>
            <w:szCs w:val="24"/>
          </w:rPr>
          <w:t>UNIQUE PRIMARY KEY</w:t>
        </w:r>
      </w:ins>
      <w:ins w:id="318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5928694A" w14:textId="3A1EFC94" w:rsidR="00C011A3" w:rsidRDefault="00C011A3" w:rsidP="00C011A3">
      <w:pPr>
        <w:spacing w:line="240" w:lineRule="atLeast"/>
        <w:ind w:leftChars="200" w:left="420" w:firstLine="210"/>
        <w:jc w:val="left"/>
        <w:rPr>
          <w:ins w:id="319" w:author="滕 依筱" w:date="2020-09-21T10:10:00Z"/>
          <w:rFonts w:ascii="Times New Roman" w:hAnsi="Times New Roman" w:cs="Times New Roman"/>
          <w:sz w:val="24"/>
          <w:szCs w:val="24"/>
        </w:rPr>
      </w:pPr>
      <w:ins w:id="320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XYQZ</w:t>
        </w:r>
      </w:ins>
      <w:ins w:id="321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</w:ins>
      <w:ins w:id="322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2ED0FF56" w14:textId="17294261" w:rsidR="00C011A3" w:rsidRDefault="00C011A3" w:rsidP="00C011A3">
      <w:pPr>
        <w:spacing w:line="240" w:lineRule="atLeast"/>
        <w:ind w:leftChars="200" w:left="420" w:firstLine="210"/>
        <w:jc w:val="left"/>
        <w:rPr>
          <w:ins w:id="323" w:author="滕 依筱" w:date="2020-09-21T10:10:00Z"/>
          <w:rFonts w:ascii="Times New Roman" w:hAnsi="Times New Roman" w:cs="Times New Roman"/>
          <w:sz w:val="24"/>
          <w:szCs w:val="24"/>
        </w:rPr>
      </w:pPr>
      <w:ins w:id="324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WZZ</w:t>
        </w:r>
      </w:ins>
      <w:ins w:id="325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</w:ins>
      <w:ins w:id="326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125A73C1" w14:textId="24E445C7" w:rsidR="00C011A3" w:rsidRDefault="00C011A3" w:rsidP="00C011A3">
      <w:pPr>
        <w:spacing w:line="240" w:lineRule="atLeast"/>
        <w:ind w:leftChars="200" w:left="420" w:firstLine="210"/>
        <w:jc w:val="left"/>
        <w:rPr>
          <w:ins w:id="327" w:author="滕 依筱" w:date="2020-09-21T10:10:00Z"/>
          <w:rFonts w:ascii="Times New Roman" w:hAnsi="Times New Roman" w:cs="Times New Roman"/>
          <w:sz w:val="24"/>
          <w:szCs w:val="24"/>
        </w:rPr>
      </w:pPr>
      <w:ins w:id="328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XYYS</w:t>
        </w:r>
      </w:ins>
      <w:ins w:id="329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</w:ins>
      <w:ins w:id="330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27599767" w14:textId="6455A228" w:rsidR="00C011A3" w:rsidRDefault="00C011A3" w:rsidP="00C011A3">
      <w:pPr>
        <w:spacing w:line="240" w:lineRule="atLeast"/>
        <w:ind w:leftChars="200" w:left="420" w:firstLine="210"/>
        <w:jc w:val="left"/>
        <w:rPr>
          <w:ins w:id="331" w:author="滕 依筱" w:date="2020-09-21T10:10:00Z"/>
          <w:rFonts w:ascii="Times New Roman" w:hAnsi="Times New Roman" w:cs="Times New Roman"/>
          <w:sz w:val="24"/>
          <w:szCs w:val="24"/>
        </w:rPr>
      </w:pPr>
      <w:ins w:id="332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XYZZ</w:t>
        </w:r>
      </w:ins>
      <w:ins w:id="333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</w:ins>
      <w:ins w:id="334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5908D507" w14:textId="443AC195" w:rsidR="00C011A3" w:rsidRDefault="00C011A3" w:rsidP="00C011A3">
      <w:pPr>
        <w:spacing w:line="240" w:lineRule="atLeast"/>
        <w:ind w:leftChars="200" w:left="420" w:firstLine="210"/>
        <w:jc w:val="left"/>
        <w:rPr>
          <w:ins w:id="335" w:author="滕 依筱" w:date="2020-09-21T10:10:00Z"/>
          <w:rFonts w:ascii="Times New Roman" w:hAnsi="Times New Roman" w:cs="Times New Roman"/>
          <w:sz w:val="24"/>
          <w:szCs w:val="24"/>
        </w:rPr>
      </w:pPr>
      <w:ins w:id="336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LJQZ</w:t>
        </w:r>
      </w:ins>
      <w:ins w:id="337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</w:ins>
      <w:ins w:id="338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5A05EF0B" w14:textId="6D941823" w:rsidR="00C011A3" w:rsidRDefault="00C011A3" w:rsidP="00C011A3">
      <w:pPr>
        <w:spacing w:line="240" w:lineRule="atLeast"/>
        <w:ind w:leftChars="200" w:left="420" w:firstLine="210"/>
        <w:jc w:val="left"/>
        <w:rPr>
          <w:ins w:id="339" w:author="滕 依筱" w:date="2020-09-21T10:10:00Z"/>
          <w:rFonts w:ascii="Times New Roman" w:hAnsi="Times New Roman" w:cs="Times New Roman"/>
          <w:sz w:val="24"/>
          <w:szCs w:val="24"/>
        </w:rPr>
      </w:pPr>
      <w:ins w:id="340" w:author="滕 依筱" w:date="2020-09-21T10:24:00Z">
        <w:r>
          <w:rPr>
            <w:rFonts w:ascii="Times New Roman" w:hAnsi="Times New Roman" w:cs="Times New Roman"/>
            <w:sz w:val="24"/>
            <w:szCs w:val="24"/>
          </w:rPr>
          <w:t>J</w:t>
        </w:r>
      </w:ins>
      <w:ins w:id="341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WSR</w:t>
        </w:r>
      </w:ins>
      <w:ins w:id="342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</w:ins>
      <w:ins w:id="343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7B7CFE56" w14:textId="1F51B445" w:rsidR="00C011A3" w:rsidRDefault="00C011A3" w:rsidP="00C011A3">
      <w:pPr>
        <w:spacing w:line="240" w:lineRule="atLeast"/>
        <w:ind w:leftChars="200" w:left="420" w:firstLine="210"/>
        <w:jc w:val="left"/>
        <w:rPr>
          <w:ins w:id="344" w:author="滕 依筱" w:date="2020-09-21T10:10:00Z"/>
          <w:rFonts w:ascii="Times New Roman" w:hAnsi="Times New Roman" w:cs="Times New Roman"/>
          <w:sz w:val="24"/>
          <w:szCs w:val="24"/>
        </w:rPr>
      </w:pPr>
      <w:ins w:id="345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LJZY</w:t>
        </w:r>
      </w:ins>
      <w:ins w:id="346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</w:ins>
      <w:ins w:id="347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093A13AA" w14:textId="1C7D889F" w:rsidR="00C011A3" w:rsidRDefault="00C011A3" w:rsidP="00C011A3">
      <w:pPr>
        <w:spacing w:line="240" w:lineRule="atLeast"/>
        <w:ind w:leftChars="200" w:left="420" w:firstLine="210"/>
        <w:jc w:val="left"/>
        <w:rPr>
          <w:ins w:id="348" w:author="滕 依筱" w:date="2020-09-21T10:10:00Z"/>
          <w:rFonts w:ascii="Times New Roman" w:hAnsi="Times New Roman" w:cs="Times New Roman"/>
          <w:sz w:val="24"/>
          <w:szCs w:val="24"/>
        </w:rPr>
      </w:pPr>
      <w:ins w:id="349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LJSW</w:t>
        </w:r>
      </w:ins>
      <w:ins w:id="350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</w:ins>
      <w:ins w:id="351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708F58F4" w14:textId="4E2BA059" w:rsidR="00C011A3" w:rsidRDefault="00C011A3" w:rsidP="00C011A3">
      <w:pPr>
        <w:spacing w:line="240" w:lineRule="atLeast"/>
        <w:ind w:leftChars="200" w:left="420" w:firstLine="210"/>
        <w:jc w:val="left"/>
        <w:rPr>
          <w:ins w:id="352" w:author="滕 依筱" w:date="2020-09-21T10:10:00Z"/>
          <w:rFonts w:ascii="Times New Roman" w:hAnsi="Times New Roman" w:cs="Times New Roman"/>
          <w:sz w:val="24"/>
          <w:szCs w:val="24"/>
        </w:rPr>
      </w:pPr>
      <w:ins w:id="353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dXYQZ</w:t>
        </w:r>
      </w:ins>
      <w:ins w:id="354" w:author="滕 依筱" w:date="2020-09-21T10:12:00Z"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</w:ins>
      <w:ins w:id="355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33E1BA7D" w14:textId="7AB36021" w:rsidR="00C011A3" w:rsidRDefault="00C011A3" w:rsidP="00C011A3">
      <w:pPr>
        <w:spacing w:line="240" w:lineRule="atLeast"/>
        <w:ind w:leftChars="200" w:left="420" w:firstLine="210"/>
        <w:jc w:val="left"/>
        <w:rPr>
          <w:ins w:id="356" w:author="滕 依筱" w:date="2020-09-21T10:10:00Z"/>
          <w:rFonts w:ascii="Times New Roman" w:hAnsi="Times New Roman" w:cs="Times New Roman"/>
          <w:sz w:val="24"/>
          <w:szCs w:val="24"/>
        </w:rPr>
      </w:pPr>
      <w:ins w:id="357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dWZZ</w:t>
        </w:r>
      </w:ins>
      <w:ins w:id="358" w:author="滕 依筱" w:date="2020-09-21T10:13:00Z"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</w:ins>
      <w:ins w:id="359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4F402827" w14:textId="3515C785" w:rsidR="00C011A3" w:rsidRDefault="00C011A3" w:rsidP="00C011A3">
      <w:pPr>
        <w:spacing w:line="240" w:lineRule="atLeast"/>
        <w:ind w:leftChars="200" w:left="420" w:firstLine="210"/>
        <w:jc w:val="left"/>
        <w:rPr>
          <w:ins w:id="360" w:author="滕 依筱" w:date="2020-09-21T10:11:00Z"/>
          <w:rFonts w:ascii="Times New Roman" w:hAnsi="Times New Roman" w:cs="Times New Roman"/>
          <w:sz w:val="24"/>
          <w:szCs w:val="24"/>
        </w:rPr>
      </w:pPr>
      <w:ins w:id="361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dXYYS</w:t>
        </w:r>
      </w:ins>
      <w:ins w:id="362" w:author="滕 依筱" w:date="2020-09-21T10:13:00Z"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</w:ins>
      <w:ins w:id="363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2767622D" w14:textId="5AC72897" w:rsidR="00C011A3" w:rsidRDefault="00C011A3" w:rsidP="00C011A3">
      <w:pPr>
        <w:spacing w:line="240" w:lineRule="atLeast"/>
        <w:ind w:leftChars="200" w:left="420" w:firstLine="210"/>
        <w:jc w:val="left"/>
        <w:rPr>
          <w:ins w:id="364" w:author="滕 依筱" w:date="2020-09-21T10:11:00Z"/>
          <w:rFonts w:ascii="Times New Roman" w:hAnsi="Times New Roman" w:cs="Times New Roman"/>
          <w:sz w:val="24"/>
          <w:szCs w:val="24"/>
        </w:rPr>
      </w:pPr>
      <w:ins w:id="365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dXYZZ</w:t>
        </w:r>
      </w:ins>
      <w:ins w:id="366" w:author="滕 依筱" w:date="2020-09-21T10:13:00Z"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</w:ins>
      <w:ins w:id="367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368563F2" w14:textId="1FE7EE29" w:rsidR="00C011A3" w:rsidRDefault="00C011A3" w:rsidP="00C011A3">
      <w:pPr>
        <w:spacing w:line="240" w:lineRule="atLeast"/>
        <w:ind w:leftChars="200" w:left="420" w:firstLine="210"/>
        <w:jc w:val="left"/>
        <w:rPr>
          <w:ins w:id="368" w:author="滕 依筱" w:date="2020-09-21T10:11:00Z"/>
          <w:rFonts w:ascii="Times New Roman" w:hAnsi="Times New Roman" w:cs="Times New Roman"/>
          <w:sz w:val="24"/>
          <w:szCs w:val="24"/>
        </w:rPr>
      </w:pPr>
      <w:ins w:id="369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dLJQZ</w:t>
        </w:r>
      </w:ins>
      <w:ins w:id="370" w:author="滕 依筱" w:date="2020-09-21T10:13:00Z"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</w:ins>
      <w:ins w:id="371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6974E090" w14:textId="44B51C84" w:rsidR="00C011A3" w:rsidRDefault="00C011A3" w:rsidP="00C011A3">
      <w:pPr>
        <w:spacing w:line="240" w:lineRule="atLeast"/>
        <w:ind w:leftChars="200" w:left="420" w:firstLine="210"/>
        <w:jc w:val="left"/>
        <w:rPr>
          <w:ins w:id="372" w:author="滕 依筱" w:date="2020-09-21T10:11:00Z"/>
          <w:rFonts w:ascii="Times New Roman" w:hAnsi="Times New Roman" w:cs="Times New Roman"/>
          <w:sz w:val="24"/>
          <w:szCs w:val="24"/>
        </w:rPr>
      </w:pPr>
      <w:ins w:id="373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d</w:t>
        </w:r>
      </w:ins>
      <w:ins w:id="374" w:author="滕 依筱" w:date="2020-09-21T10:37:00Z">
        <w:r w:rsidR="00902B03">
          <w:rPr>
            <w:rFonts w:ascii="Times New Roman" w:hAnsi="Times New Roman" w:cs="Times New Roman"/>
            <w:sz w:val="24"/>
            <w:szCs w:val="24"/>
          </w:rPr>
          <w:t>J</w:t>
        </w:r>
      </w:ins>
      <w:ins w:id="375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WSR</w:t>
        </w:r>
      </w:ins>
      <w:ins w:id="376" w:author="滕 依筱" w:date="2020-09-21T10:13:00Z"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</w:ins>
      <w:ins w:id="377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4C3CDB1C" w14:textId="33884067" w:rsidR="00C011A3" w:rsidRDefault="00C011A3" w:rsidP="00C011A3">
      <w:pPr>
        <w:spacing w:line="240" w:lineRule="atLeast"/>
        <w:ind w:leftChars="200" w:left="420" w:firstLine="210"/>
        <w:jc w:val="left"/>
        <w:rPr>
          <w:ins w:id="378" w:author="滕 依筱" w:date="2020-09-21T10:11:00Z"/>
          <w:rFonts w:ascii="Times New Roman" w:hAnsi="Times New Roman" w:cs="Times New Roman"/>
          <w:sz w:val="24"/>
          <w:szCs w:val="24"/>
        </w:rPr>
      </w:pPr>
      <w:ins w:id="379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dLJZY</w:t>
        </w:r>
      </w:ins>
      <w:ins w:id="380" w:author="滕 依筱" w:date="2020-09-21T10:13:00Z"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</w:ins>
      <w:ins w:id="381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26F40679" w14:textId="29A89E67" w:rsidR="00C011A3" w:rsidRPr="00C011A3" w:rsidRDefault="00C011A3">
      <w:pPr>
        <w:spacing w:line="240" w:lineRule="atLeast"/>
        <w:ind w:leftChars="200" w:left="420" w:firstLine="210"/>
        <w:jc w:val="left"/>
        <w:rPr>
          <w:ins w:id="382" w:author="滕 依筱" w:date="2020-09-21T10:10:00Z"/>
          <w:rFonts w:ascii="Times New Roman" w:hAnsi="Times New Roman" w:cs="Times New Roman"/>
          <w:sz w:val="24"/>
          <w:szCs w:val="24"/>
        </w:rPr>
        <w:pPrChange w:id="383" w:author="滕 依筱" w:date="2020-09-21T10:10:00Z">
          <w:pPr>
            <w:spacing w:line="240" w:lineRule="atLeast"/>
            <w:ind w:leftChars="100" w:left="210"/>
          </w:pPr>
        </w:pPrChange>
      </w:pPr>
      <w:ins w:id="384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dLJSW</w:t>
        </w:r>
      </w:ins>
      <w:ins w:id="385" w:author="滕 依筱" w:date="2020-09-21T10:13:00Z"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</w:ins>
      <w:ins w:id="386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5CAE05EB" w14:textId="12D729EF" w:rsidR="00C011A3" w:rsidRDefault="00C011A3" w:rsidP="00C011A3">
      <w:pPr>
        <w:spacing w:line="240" w:lineRule="atLeast"/>
        <w:ind w:leftChars="100" w:left="210"/>
        <w:jc w:val="left"/>
        <w:rPr>
          <w:ins w:id="387" w:author="滕 依筱" w:date="2020-09-21T10:11:00Z"/>
          <w:rFonts w:ascii="Times New Roman" w:hAnsi="Times New Roman" w:cs="Times New Roman"/>
          <w:sz w:val="24"/>
          <w:szCs w:val="24"/>
        </w:rPr>
      </w:pPr>
      <w:ins w:id="388" w:author="滕 依筱" w:date="2020-09-21T10:11:00Z">
        <w:r>
          <w:rPr>
            <w:rFonts w:ascii="Times New Roman" w:hAnsi="Times New Roman" w:cs="Times New Roman" w:hint="eastAsia"/>
            <w:sz w:val="24"/>
            <w:szCs w:val="24"/>
          </w:rPr>
          <w:t>C</w:t>
        </w:r>
        <w:r>
          <w:rPr>
            <w:rFonts w:ascii="Times New Roman" w:hAnsi="Times New Roman" w:cs="Times New Roman"/>
            <w:sz w:val="24"/>
            <w:szCs w:val="24"/>
          </w:rPr>
          <w:t xml:space="preserve">REATE TABLE </w:t>
        </w:r>
      </w:ins>
      <w:ins w:id="389" w:author="滕 依筱" w:date="2020-09-21T19:31:00Z">
        <w:r w:rsidR="00444E37">
          <w:rPr>
            <w:rFonts w:ascii="Times New Roman" w:hAnsi="Times New Roman" w:cs="Times New Roman"/>
            <w:sz w:val="24"/>
            <w:szCs w:val="24"/>
          </w:rPr>
          <w:t>C</w:t>
        </w:r>
      </w:ins>
      <w:ins w:id="390" w:author="滕 依筱" w:date="2020-09-21T10:10:00Z">
        <w:r w:rsidRPr="00C011A3">
          <w:rPr>
            <w:rFonts w:ascii="Times New Roman" w:hAnsi="Times New Roman" w:cs="Times New Roman"/>
            <w:sz w:val="24"/>
            <w:szCs w:val="24"/>
          </w:rPr>
          <w:t>ampusNum(</w:t>
        </w:r>
      </w:ins>
    </w:p>
    <w:p w14:paraId="4B743560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391" w:author="滕 依筱" w:date="2020-09-21T17:04:00Z"/>
          <w:rFonts w:ascii="Times New Roman" w:hAnsi="Times New Roman" w:cs="Times New Roman"/>
          <w:sz w:val="24"/>
          <w:szCs w:val="24"/>
        </w:rPr>
      </w:pPr>
      <w:ins w:id="392" w:author="滕 依筱" w:date="2020-09-21T17:04:00Z">
        <w:r>
          <w:rPr>
            <w:rFonts w:ascii="Times New Roman" w:hAnsi="Times New Roman" w:cs="Times New Roman"/>
            <w:sz w:val="24"/>
            <w:szCs w:val="24"/>
          </w:rPr>
          <w:t>D</w:t>
        </w:r>
        <w:r w:rsidRPr="00C011A3">
          <w:rPr>
            <w:rFonts w:ascii="Times New Roman" w:hAnsi="Times New Roman" w:cs="Times New Roman"/>
            <w:sz w:val="24"/>
            <w:szCs w:val="24"/>
          </w:rPr>
          <w:t>ate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Pr="00C011A3">
          <w:rPr>
            <w:rFonts w:ascii="Times New Roman" w:hAnsi="Times New Roman" w:cs="Times New Roman"/>
            <w:sz w:val="24"/>
            <w:szCs w:val="24"/>
          </w:rPr>
          <w:t xml:space="preserve">DATE </w:t>
        </w:r>
        <w:r>
          <w:rPr>
            <w:rFonts w:ascii="Times New Roman" w:hAnsi="Times New Roman" w:cs="Times New Roman"/>
            <w:sz w:val="24"/>
            <w:szCs w:val="24"/>
          </w:rPr>
          <w:t>UNIQUE PRIMARY KEY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443078B2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393" w:author="滕 依筱" w:date="2020-09-21T17:04:00Z"/>
          <w:rFonts w:ascii="Times New Roman" w:hAnsi="Times New Roman" w:cs="Times New Roman"/>
          <w:sz w:val="24"/>
          <w:szCs w:val="24"/>
        </w:rPr>
      </w:pPr>
      <w:ins w:id="394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XYQZ</w:t>
        </w:r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12930FD2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395" w:author="滕 依筱" w:date="2020-09-21T17:04:00Z"/>
          <w:rFonts w:ascii="Times New Roman" w:hAnsi="Times New Roman" w:cs="Times New Roman"/>
          <w:sz w:val="24"/>
          <w:szCs w:val="24"/>
        </w:rPr>
      </w:pPr>
      <w:ins w:id="396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WZZ</w:t>
        </w:r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2ED2A5E2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397" w:author="滕 依筱" w:date="2020-09-21T17:04:00Z"/>
          <w:rFonts w:ascii="Times New Roman" w:hAnsi="Times New Roman" w:cs="Times New Roman"/>
          <w:sz w:val="24"/>
          <w:szCs w:val="24"/>
        </w:rPr>
      </w:pPr>
      <w:ins w:id="398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XYYS</w:t>
        </w:r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6232AA96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399" w:author="滕 依筱" w:date="2020-09-21T17:04:00Z"/>
          <w:rFonts w:ascii="Times New Roman" w:hAnsi="Times New Roman" w:cs="Times New Roman"/>
          <w:sz w:val="24"/>
          <w:szCs w:val="24"/>
        </w:rPr>
      </w:pPr>
      <w:ins w:id="400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XYZZ</w:t>
        </w:r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4CC73461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01" w:author="滕 依筱" w:date="2020-09-21T17:04:00Z"/>
          <w:rFonts w:ascii="Times New Roman" w:hAnsi="Times New Roman" w:cs="Times New Roman"/>
          <w:sz w:val="24"/>
          <w:szCs w:val="24"/>
        </w:rPr>
      </w:pPr>
      <w:ins w:id="402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LJQZ</w:t>
        </w:r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113138B2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03" w:author="滕 依筱" w:date="2020-09-21T17:04:00Z"/>
          <w:rFonts w:ascii="Times New Roman" w:hAnsi="Times New Roman" w:cs="Times New Roman"/>
          <w:sz w:val="24"/>
          <w:szCs w:val="24"/>
        </w:rPr>
      </w:pPr>
      <w:ins w:id="404" w:author="滕 依筱" w:date="2020-09-21T17:04:00Z">
        <w:r>
          <w:rPr>
            <w:rFonts w:ascii="Times New Roman" w:hAnsi="Times New Roman" w:cs="Times New Roman"/>
            <w:sz w:val="24"/>
            <w:szCs w:val="24"/>
          </w:rPr>
          <w:t>J</w:t>
        </w:r>
        <w:r w:rsidRPr="00C011A3">
          <w:rPr>
            <w:rFonts w:ascii="Times New Roman" w:hAnsi="Times New Roman" w:cs="Times New Roman"/>
            <w:sz w:val="24"/>
            <w:szCs w:val="24"/>
          </w:rPr>
          <w:t>WSR</w:t>
        </w:r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2858B4C5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05" w:author="滕 依筱" w:date="2020-09-21T17:04:00Z"/>
          <w:rFonts w:ascii="Times New Roman" w:hAnsi="Times New Roman" w:cs="Times New Roman"/>
          <w:sz w:val="24"/>
          <w:szCs w:val="24"/>
        </w:rPr>
      </w:pPr>
      <w:ins w:id="406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LJZY</w:t>
        </w:r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6E1BB491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07" w:author="滕 依筱" w:date="2020-09-21T17:04:00Z"/>
          <w:rFonts w:ascii="Times New Roman" w:hAnsi="Times New Roman" w:cs="Times New Roman"/>
          <w:sz w:val="24"/>
          <w:szCs w:val="24"/>
        </w:rPr>
      </w:pPr>
      <w:ins w:id="408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LJSW</w:t>
        </w:r>
        <w:r>
          <w:rPr>
            <w:rFonts w:ascii="Times New Roman" w:hAnsi="Times New Roman" w:cs="Times New Roman"/>
            <w:sz w:val="24"/>
            <w:szCs w:val="24"/>
          </w:rPr>
          <w:t xml:space="preserve"> INT UNSIGNED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37EB180F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09" w:author="滕 依筱" w:date="2020-09-21T17:04:00Z"/>
          <w:rFonts w:ascii="Times New Roman" w:hAnsi="Times New Roman" w:cs="Times New Roman"/>
          <w:sz w:val="24"/>
          <w:szCs w:val="24"/>
        </w:rPr>
      </w:pPr>
      <w:ins w:id="410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dXYQZ</w:t>
        </w:r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5106DB2E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11" w:author="滕 依筱" w:date="2020-09-21T17:04:00Z"/>
          <w:rFonts w:ascii="Times New Roman" w:hAnsi="Times New Roman" w:cs="Times New Roman"/>
          <w:sz w:val="24"/>
          <w:szCs w:val="24"/>
        </w:rPr>
      </w:pPr>
      <w:ins w:id="412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dWZZ</w:t>
        </w:r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0F13447D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13" w:author="滕 依筱" w:date="2020-09-21T17:04:00Z"/>
          <w:rFonts w:ascii="Times New Roman" w:hAnsi="Times New Roman" w:cs="Times New Roman"/>
          <w:sz w:val="24"/>
          <w:szCs w:val="24"/>
        </w:rPr>
      </w:pPr>
      <w:ins w:id="414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dXYYS</w:t>
        </w:r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71371B8A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15" w:author="滕 依筱" w:date="2020-09-21T17:04:00Z"/>
          <w:rFonts w:ascii="Times New Roman" w:hAnsi="Times New Roman" w:cs="Times New Roman"/>
          <w:sz w:val="24"/>
          <w:szCs w:val="24"/>
        </w:rPr>
      </w:pPr>
      <w:ins w:id="416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dXYZZ</w:t>
        </w:r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6A287CCF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17" w:author="滕 依筱" w:date="2020-09-21T17:04:00Z"/>
          <w:rFonts w:ascii="Times New Roman" w:hAnsi="Times New Roman" w:cs="Times New Roman"/>
          <w:sz w:val="24"/>
          <w:szCs w:val="24"/>
        </w:rPr>
      </w:pPr>
      <w:ins w:id="418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dLJQZ</w:t>
        </w:r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2E48FED2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19" w:author="滕 依筱" w:date="2020-09-21T17:04:00Z"/>
          <w:rFonts w:ascii="Times New Roman" w:hAnsi="Times New Roman" w:cs="Times New Roman"/>
          <w:sz w:val="24"/>
          <w:szCs w:val="24"/>
        </w:rPr>
      </w:pPr>
      <w:ins w:id="420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d</w:t>
        </w:r>
        <w:r>
          <w:rPr>
            <w:rFonts w:ascii="Times New Roman" w:hAnsi="Times New Roman" w:cs="Times New Roman"/>
            <w:sz w:val="24"/>
            <w:szCs w:val="24"/>
          </w:rPr>
          <w:t>J</w:t>
        </w:r>
        <w:r w:rsidRPr="00C011A3">
          <w:rPr>
            <w:rFonts w:ascii="Times New Roman" w:hAnsi="Times New Roman" w:cs="Times New Roman"/>
            <w:sz w:val="24"/>
            <w:szCs w:val="24"/>
          </w:rPr>
          <w:t>WSR</w:t>
        </w:r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41648E2A" w14:textId="77777777" w:rsidR="0000301D" w:rsidRDefault="0000301D" w:rsidP="0000301D">
      <w:pPr>
        <w:spacing w:line="240" w:lineRule="atLeast"/>
        <w:ind w:leftChars="200" w:left="420" w:firstLine="210"/>
        <w:jc w:val="left"/>
        <w:rPr>
          <w:ins w:id="421" w:author="滕 依筱" w:date="2020-09-21T17:04:00Z"/>
          <w:rFonts w:ascii="Times New Roman" w:hAnsi="Times New Roman" w:cs="Times New Roman"/>
          <w:sz w:val="24"/>
          <w:szCs w:val="24"/>
        </w:rPr>
      </w:pPr>
      <w:ins w:id="422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t>dLJZY</w:t>
        </w:r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,</w:t>
        </w:r>
      </w:ins>
    </w:p>
    <w:p w14:paraId="49AEACDC" w14:textId="77777777" w:rsidR="0000301D" w:rsidRPr="00C011A3" w:rsidRDefault="0000301D" w:rsidP="0000301D">
      <w:pPr>
        <w:spacing w:line="240" w:lineRule="atLeast"/>
        <w:ind w:leftChars="200" w:left="420" w:firstLine="210"/>
        <w:jc w:val="left"/>
        <w:rPr>
          <w:ins w:id="423" w:author="滕 依筱" w:date="2020-09-21T17:04:00Z"/>
          <w:rFonts w:ascii="Times New Roman" w:hAnsi="Times New Roman" w:cs="Times New Roman"/>
          <w:sz w:val="24"/>
          <w:szCs w:val="24"/>
        </w:rPr>
      </w:pPr>
      <w:ins w:id="424" w:author="滕 依筱" w:date="2020-09-21T17:04:00Z">
        <w:r w:rsidRPr="00C011A3">
          <w:rPr>
            <w:rFonts w:ascii="Times New Roman" w:hAnsi="Times New Roman" w:cs="Times New Roman"/>
            <w:sz w:val="24"/>
            <w:szCs w:val="24"/>
          </w:rPr>
          <w:lastRenderedPageBreak/>
          <w:t>dLJSW</w:t>
        </w:r>
        <w:r>
          <w:rPr>
            <w:rFonts w:ascii="Times New Roman" w:hAnsi="Times New Roman" w:cs="Times New Roman"/>
            <w:sz w:val="24"/>
            <w:szCs w:val="24"/>
          </w:rPr>
          <w:t xml:space="preserve"> INT NOT NULL</w:t>
        </w:r>
        <w:r w:rsidRPr="00C011A3">
          <w:rPr>
            <w:rFonts w:ascii="Times New Roman" w:hAnsi="Times New Roman" w:cs="Times New Roman"/>
            <w:sz w:val="24"/>
            <w:szCs w:val="24"/>
          </w:rPr>
          <w:t>)</w:t>
        </w:r>
      </w:ins>
    </w:p>
    <w:p w14:paraId="637EC510" w14:textId="49CABCC0" w:rsidR="00B95618" w:rsidRPr="000F2AFE" w:rsidDel="00C011A3" w:rsidRDefault="00B95618" w:rsidP="000F2AFE">
      <w:pPr>
        <w:spacing w:line="240" w:lineRule="atLeast"/>
        <w:ind w:leftChars="100" w:left="210"/>
        <w:rPr>
          <w:del w:id="425" w:author="滕 依筱" w:date="2020-09-21T10:10:00Z"/>
          <w:rFonts w:ascii="Times New Roman" w:hAnsi="Times New Roman" w:cs="Times New Roman"/>
          <w:sz w:val="24"/>
          <w:szCs w:val="24"/>
        </w:rPr>
      </w:pPr>
      <w:del w:id="426" w:author="滕 依筱" w:date="2020-09-21T10:10:00Z">
        <w:r w:rsidRPr="000F2AFE" w:rsidDel="00C011A3">
          <w:rPr>
            <w:rFonts w:ascii="Times New Roman" w:hAnsi="Times New Roman" w:cs="Times New Roman"/>
            <w:sz w:val="24"/>
            <w:szCs w:val="24"/>
          </w:rPr>
          <w:delText>CREATE TABLE CurrentSituation(</w:delText>
        </w:r>
      </w:del>
    </w:p>
    <w:p w14:paraId="37FF1C4F" w14:textId="3455B3F9" w:rsidR="00B95618" w:rsidRPr="000F2AFE" w:rsidDel="00C011A3" w:rsidRDefault="00B95618" w:rsidP="000F2AFE">
      <w:pPr>
        <w:spacing w:line="240" w:lineRule="atLeast"/>
        <w:ind w:leftChars="100" w:left="210" w:firstLine="420"/>
        <w:rPr>
          <w:del w:id="427" w:author="滕 依筱" w:date="2020-09-21T10:10:00Z"/>
          <w:rFonts w:ascii="Times New Roman" w:hAnsi="Times New Roman" w:cs="Times New Roman"/>
          <w:sz w:val="24"/>
          <w:szCs w:val="24"/>
        </w:rPr>
      </w:pPr>
      <w:del w:id="428" w:author="滕 依筱" w:date="2020-09-21T10:10:00Z">
        <w:r w:rsidRPr="000F2AFE" w:rsidDel="00C011A3">
          <w:rPr>
            <w:rFonts w:ascii="Times New Roman" w:hAnsi="Times New Roman" w:cs="Times New Roman"/>
            <w:sz w:val="24"/>
            <w:szCs w:val="24"/>
          </w:rPr>
          <w:delText>Position VARCHAR(100),</w:delText>
        </w:r>
      </w:del>
    </w:p>
    <w:p w14:paraId="64E7E8C2" w14:textId="44F85D6C" w:rsidR="00B95618" w:rsidRPr="000F2AFE" w:rsidDel="00C011A3" w:rsidRDefault="00B95618" w:rsidP="000F2AFE">
      <w:pPr>
        <w:spacing w:line="240" w:lineRule="atLeast"/>
        <w:ind w:leftChars="100" w:left="210" w:firstLine="420"/>
        <w:rPr>
          <w:del w:id="429" w:author="滕 依筱" w:date="2020-09-21T10:10:00Z"/>
          <w:rFonts w:ascii="Times New Roman" w:hAnsi="Times New Roman" w:cs="Times New Roman"/>
          <w:sz w:val="24"/>
          <w:szCs w:val="24"/>
        </w:rPr>
      </w:pPr>
      <w:del w:id="430" w:author="滕 依筱" w:date="2020-09-21T10:10:00Z">
        <w:r w:rsidRPr="000F2AFE" w:rsidDel="00C011A3">
          <w:rPr>
            <w:rFonts w:ascii="Times New Roman" w:hAnsi="Times New Roman" w:cs="Times New Roman"/>
            <w:sz w:val="24"/>
            <w:szCs w:val="24"/>
          </w:rPr>
          <w:delText>Update</w:delText>
        </w:r>
      </w:del>
      <w:del w:id="431" w:author="滕 依筱" w:date="2020-09-12T09:02:00Z">
        <w:r w:rsidRPr="000F2AFE" w:rsidDel="009E6830">
          <w:rPr>
            <w:rFonts w:ascii="Times New Roman" w:hAnsi="Times New Roman" w:cs="Times New Roman"/>
            <w:sz w:val="24"/>
            <w:szCs w:val="24"/>
          </w:rPr>
          <w:delText>Time</w:delText>
        </w:r>
      </w:del>
      <w:del w:id="432" w:author="滕 依筱" w:date="2020-09-21T10:10:00Z">
        <w:r w:rsidRPr="000F2AFE" w:rsidDel="00C011A3">
          <w:rPr>
            <w:rFonts w:ascii="Times New Roman" w:hAnsi="Times New Roman" w:cs="Times New Roman"/>
            <w:sz w:val="24"/>
            <w:szCs w:val="24"/>
          </w:rPr>
          <w:delText xml:space="preserve"> DATE,</w:delText>
        </w:r>
      </w:del>
    </w:p>
    <w:p w14:paraId="267B14BA" w14:textId="757B3FDE" w:rsidR="00B95618" w:rsidDel="00C011A3" w:rsidRDefault="00B95618" w:rsidP="000F2AFE">
      <w:pPr>
        <w:spacing w:line="240" w:lineRule="atLeast"/>
        <w:ind w:leftChars="100" w:left="210" w:firstLine="420"/>
        <w:rPr>
          <w:del w:id="433" w:author="滕 依筱" w:date="2020-09-21T10:10:00Z"/>
          <w:rFonts w:ascii="Times New Roman" w:hAnsi="Times New Roman" w:cs="Times New Roman"/>
          <w:sz w:val="24"/>
          <w:szCs w:val="24"/>
        </w:rPr>
      </w:pPr>
      <w:del w:id="434" w:author="滕 依筱" w:date="2020-09-21T10:10:00Z">
        <w:r w:rsidRPr="000F2AFE" w:rsidDel="00C011A3">
          <w:rPr>
            <w:rFonts w:ascii="Times New Roman" w:hAnsi="Times New Roman" w:cs="Times New Roman"/>
            <w:sz w:val="24"/>
            <w:szCs w:val="24"/>
          </w:rPr>
          <w:delText>Amount</w:delText>
        </w:r>
        <w:r w:rsidR="009B469D" w:rsidRPr="000F2AFE" w:rsidDel="00C011A3">
          <w:rPr>
            <w:rFonts w:ascii="Times New Roman" w:hAnsi="Times New Roman" w:cs="Times New Roman"/>
            <w:sz w:val="24"/>
            <w:szCs w:val="24"/>
          </w:rPr>
          <w:delText xml:space="preserve"> INT</w:delText>
        </w:r>
        <w:r w:rsidRPr="000F2AFE" w:rsidDel="00C011A3">
          <w:rPr>
            <w:rFonts w:ascii="Times New Roman" w:hAnsi="Times New Roman" w:cs="Times New Roman"/>
            <w:sz w:val="24"/>
            <w:szCs w:val="24"/>
          </w:rPr>
          <w:delText>)</w:delText>
        </w:r>
      </w:del>
    </w:p>
    <w:p w14:paraId="144E27DB" w14:textId="7846A8E8" w:rsidR="00C011A3" w:rsidRPr="00C011A3" w:rsidRDefault="00C011A3">
      <w:pPr>
        <w:spacing w:line="240" w:lineRule="atLeast"/>
        <w:rPr>
          <w:ins w:id="435" w:author="滕 依筱" w:date="2020-09-21T10:10:00Z"/>
          <w:rFonts w:ascii="Times New Roman" w:hAnsi="Times New Roman" w:cs="Times New Roman"/>
          <w:sz w:val="24"/>
          <w:szCs w:val="24"/>
        </w:rPr>
        <w:pPrChange w:id="436" w:author="滕 依筱" w:date="2020-09-21T10:10:00Z">
          <w:pPr>
            <w:spacing w:line="240" w:lineRule="atLeast"/>
            <w:ind w:leftChars="100" w:left="210" w:firstLine="420"/>
          </w:pPr>
        </w:pPrChange>
      </w:pPr>
    </w:p>
    <w:p w14:paraId="780CA215" w14:textId="6683D2CE" w:rsidR="007270FB" w:rsidRPr="000F2AFE" w:rsidRDefault="007270FB" w:rsidP="0059699A">
      <w:pPr>
        <w:rPr>
          <w:sz w:val="24"/>
          <w:szCs w:val="24"/>
        </w:rPr>
      </w:pPr>
    </w:p>
    <w:p w14:paraId="6A3B200B" w14:textId="252A3763" w:rsidR="00AE531D" w:rsidRPr="00944641" w:rsidRDefault="00AE531D" w:rsidP="0059699A">
      <w:pPr>
        <w:rPr>
          <w:rFonts w:ascii="黑体" w:eastAsia="黑体" w:hAnsi="黑体"/>
          <w:sz w:val="28"/>
          <w:szCs w:val="28"/>
        </w:rPr>
      </w:pPr>
      <w:r w:rsidRPr="00944641">
        <w:rPr>
          <w:rFonts w:ascii="黑体" w:eastAsia="黑体" w:hAnsi="黑体" w:hint="eastAsia"/>
          <w:sz w:val="28"/>
          <w:szCs w:val="28"/>
        </w:rPr>
        <w:t>4</w:t>
      </w:r>
      <w:r w:rsidRPr="00944641">
        <w:rPr>
          <w:rFonts w:ascii="黑体" w:eastAsia="黑体" w:hAnsi="黑体"/>
          <w:sz w:val="28"/>
          <w:szCs w:val="28"/>
        </w:rPr>
        <w:t>.</w:t>
      </w:r>
      <w:r w:rsidRPr="00944641">
        <w:rPr>
          <w:rFonts w:ascii="黑体" w:eastAsia="黑体" w:hAnsi="黑体" w:hint="eastAsia"/>
          <w:sz w:val="28"/>
          <w:szCs w:val="28"/>
        </w:rPr>
        <w:t>页面预览</w:t>
      </w:r>
    </w:p>
    <w:p w14:paraId="5F9B9440" w14:textId="6C1DE998" w:rsidR="00AE531D" w:rsidRDefault="00AE531D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（1）l</w:t>
      </w:r>
      <w:r w:rsidRPr="00944641">
        <w:rPr>
          <w:rFonts w:ascii="黑体" w:eastAsia="黑体" w:hAnsi="黑体"/>
          <w:sz w:val="24"/>
          <w:szCs w:val="24"/>
        </w:rPr>
        <w:t>ogin.jsp</w:t>
      </w:r>
    </w:p>
    <w:p w14:paraId="52974B14" w14:textId="77777777" w:rsidR="00FA61CB" w:rsidRPr="00944641" w:rsidRDefault="00FA61CB" w:rsidP="0059699A">
      <w:pPr>
        <w:rPr>
          <w:rFonts w:ascii="黑体" w:eastAsia="黑体" w:hAnsi="黑体"/>
          <w:sz w:val="24"/>
          <w:szCs w:val="24"/>
        </w:rPr>
      </w:pPr>
    </w:p>
    <w:p w14:paraId="678552E3" w14:textId="0A2B9402" w:rsidR="00AE531D" w:rsidRDefault="00AE531D" w:rsidP="0059699A">
      <w:r>
        <w:rPr>
          <w:noProof/>
        </w:rPr>
        <w:drawing>
          <wp:inline distT="0" distB="0" distL="0" distR="0" wp14:anchorId="7471F256" wp14:editId="64F6BA14">
            <wp:extent cx="6288405" cy="3147231"/>
            <wp:effectExtent l="19050" t="19050" r="17145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登录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489" cy="3154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81811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44D9C819" w14:textId="1128169C" w:rsidR="00AE531D" w:rsidRPr="00944641" w:rsidRDefault="00AE531D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（2）u</w:t>
      </w:r>
      <w:r w:rsidRPr="00944641">
        <w:rPr>
          <w:rFonts w:ascii="黑体" w:eastAsia="黑体" w:hAnsi="黑体"/>
          <w:sz w:val="24"/>
          <w:szCs w:val="24"/>
        </w:rPr>
        <w:t>serIndex.jsp</w:t>
      </w:r>
    </w:p>
    <w:p w14:paraId="3276B91C" w14:textId="0FA82691" w:rsidR="00AE531D" w:rsidRDefault="00AE531D" w:rsidP="0059699A">
      <w:r>
        <w:rPr>
          <w:noProof/>
        </w:rPr>
        <w:lastRenderedPageBreak/>
        <w:drawing>
          <wp:inline distT="0" distB="0" distL="0" distR="0" wp14:anchorId="581780A9" wp14:editId="1B9EBB5C">
            <wp:extent cx="6201809" cy="3488424"/>
            <wp:effectExtent l="19050" t="19050" r="2794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用户主界面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499" cy="3496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158812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40DC2F6A" w14:textId="5812065C" w:rsidR="00AE531D" w:rsidRDefault="00AE531D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</w:t>
      </w:r>
      <w:r w:rsidRPr="00944641">
        <w:rPr>
          <w:rFonts w:ascii="黑体" w:eastAsia="黑体" w:hAnsi="黑体"/>
          <w:sz w:val="24"/>
          <w:szCs w:val="24"/>
        </w:rPr>
        <w:t>3</w:t>
      </w:r>
      <w:r w:rsidRPr="00944641">
        <w:rPr>
          <w:rFonts w:ascii="黑体" w:eastAsia="黑体" w:hAnsi="黑体" w:hint="eastAsia"/>
          <w:sz w:val="24"/>
          <w:szCs w:val="24"/>
        </w:rPr>
        <w:t>）a</w:t>
      </w:r>
      <w:r w:rsidRPr="00944641">
        <w:rPr>
          <w:rFonts w:ascii="黑体" w:eastAsia="黑体" w:hAnsi="黑体"/>
          <w:sz w:val="24"/>
          <w:szCs w:val="24"/>
        </w:rPr>
        <w:t>dminIndex.jsp</w:t>
      </w:r>
    </w:p>
    <w:p w14:paraId="468ADFDF" w14:textId="77777777" w:rsidR="00FA61CB" w:rsidRPr="00944641" w:rsidRDefault="00FA61CB" w:rsidP="0059699A">
      <w:pPr>
        <w:rPr>
          <w:rFonts w:ascii="黑体" w:eastAsia="黑体" w:hAnsi="黑体"/>
          <w:sz w:val="24"/>
          <w:szCs w:val="24"/>
        </w:rPr>
      </w:pPr>
    </w:p>
    <w:p w14:paraId="7E0DD23D" w14:textId="5683922A" w:rsidR="00AE531D" w:rsidRDefault="00AE531D" w:rsidP="0059699A">
      <w:r>
        <w:rPr>
          <w:noProof/>
        </w:rPr>
        <w:drawing>
          <wp:inline distT="0" distB="0" distL="0" distR="0" wp14:anchorId="16D1D291" wp14:editId="3AEEA49C">
            <wp:extent cx="6189678" cy="3481601"/>
            <wp:effectExtent l="19050" t="19050" r="20955" b="241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管理员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877" cy="3484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0FA29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108B4A00" w14:textId="58BB4FCB" w:rsidR="00AE531D" w:rsidRPr="00944641" w:rsidRDefault="00AE531D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（4）m</w:t>
      </w:r>
      <w:r w:rsidRPr="00944641">
        <w:rPr>
          <w:rFonts w:ascii="黑体" w:eastAsia="黑体" w:hAnsi="黑体"/>
          <w:sz w:val="24"/>
          <w:szCs w:val="24"/>
        </w:rPr>
        <w:t>anageUser.jsp</w:t>
      </w:r>
    </w:p>
    <w:p w14:paraId="080283E6" w14:textId="35BBD899" w:rsidR="00AE531D" w:rsidRDefault="00AE531D" w:rsidP="0059699A">
      <w:r>
        <w:rPr>
          <w:noProof/>
        </w:rPr>
        <w:lastRenderedPageBreak/>
        <w:drawing>
          <wp:inline distT="0" distB="0" distL="0" distR="0" wp14:anchorId="5FA3E329" wp14:editId="005497C1">
            <wp:extent cx="6226072" cy="3502072"/>
            <wp:effectExtent l="19050" t="19050" r="22860" b="222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账号管理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462" cy="3505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68365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02712760" w14:textId="4F8B80F3" w:rsidR="00AE531D" w:rsidRDefault="00AE531D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（5）e</w:t>
      </w:r>
      <w:r w:rsidRPr="00944641">
        <w:rPr>
          <w:rFonts w:ascii="黑体" w:eastAsia="黑体" w:hAnsi="黑体"/>
          <w:sz w:val="24"/>
          <w:szCs w:val="24"/>
        </w:rPr>
        <w:t>veryReport.jsp</w:t>
      </w:r>
    </w:p>
    <w:p w14:paraId="35DEBA27" w14:textId="77777777" w:rsidR="00FA61CB" w:rsidRPr="00944641" w:rsidRDefault="00FA61CB" w:rsidP="0059699A">
      <w:pPr>
        <w:rPr>
          <w:rFonts w:ascii="黑体" w:eastAsia="黑体" w:hAnsi="黑体"/>
          <w:sz w:val="24"/>
          <w:szCs w:val="24"/>
        </w:rPr>
      </w:pPr>
    </w:p>
    <w:p w14:paraId="62D284C0" w14:textId="1DBCF330" w:rsidR="00AE531D" w:rsidRDefault="00A04D64" w:rsidP="0059699A">
      <w:r>
        <w:rPr>
          <w:noProof/>
        </w:rPr>
        <w:drawing>
          <wp:inline distT="0" distB="0" distL="0" distR="0" wp14:anchorId="338177B2" wp14:editId="300F889D">
            <wp:extent cx="6261905" cy="3515720"/>
            <wp:effectExtent l="19050" t="19050" r="24765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466" cy="35250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3AAF9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416FCF8A" w14:textId="3C9835C5" w:rsidR="00AE531D" w:rsidRPr="00944641" w:rsidRDefault="00AE531D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（6）re</w:t>
      </w:r>
      <w:r w:rsidRPr="00944641">
        <w:rPr>
          <w:rFonts w:ascii="黑体" w:eastAsia="黑体" w:hAnsi="黑体"/>
          <w:sz w:val="24"/>
          <w:szCs w:val="24"/>
        </w:rPr>
        <w:t>plyInfo.jsp</w:t>
      </w:r>
    </w:p>
    <w:p w14:paraId="70DB9119" w14:textId="3C2F91AE" w:rsidR="00AE531D" w:rsidRDefault="00AE531D" w:rsidP="0059699A">
      <w:r>
        <w:rPr>
          <w:noProof/>
        </w:rPr>
        <w:lastRenderedPageBreak/>
        <w:drawing>
          <wp:inline distT="0" distB="0" distL="0" distR="0" wp14:anchorId="4E1F0A8D" wp14:editId="0F88B306">
            <wp:extent cx="6165415" cy="3467953"/>
            <wp:effectExtent l="19050" t="19050" r="2603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回复信息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619" cy="3478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A991D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07F49542" w14:textId="21E0CA39" w:rsidR="00AE531D" w:rsidRDefault="00AE531D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</w:t>
      </w:r>
      <w:r w:rsidRPr="00944641">
        <w:rPr>
          <w:rFonts w:ascii="黑体" w:eastAsia="黑体" w:hAnsi="黑体"/>
          <w:sz w:val="24"/>
          <w:szCs w:val="24"/>
        </w:rPr>
        <w:t>7</w:t>
      </w:r>
      <w:r w:rsidRPr="00944641">
        <w:rPr>
          <w:rFonts w:ascii="黑体" w:eastAsia="黑体" w:hAnsi="黑体" w:hint="eastAsia"/>
          <w:sz w:val="24"/>
          <w:szCs w:val="24"/>
        </w:rPr>
        <w:t>）a</w:t>
      </w:r>
      <w:r w:rsidRPr="00944641">
        <w:rPr>
          <w:rFonts w:ascii="黑体" w:eastAsia="黑体" w:hAnsi="黑体"/>
          <w:sz w:val="24"/>
          <w:szCs w:val="24"/>
        </w:rPr>
        <w:t>skOut.jsp</w:t>
      </w:r>
    </w:p>
    <w:p w14:paraId="47BABAA2" w14:textId="77777777" w:rsidR="00FA61CB" w:rsidRPr="00944641" w:rsidRDefault="00FA61CB" w:rsidP="0059699A">
      <w:pPr>
        <w:rPr>
          <w:rFonts w:ascii="黑体" w:eastAsia="黑体" w:hAnsi="黑体"/>
          <w:sz w:val="24"/>
          <w:szCs w:val="24"/>
        </w:rPr>
      </w:pPr>
    </w:p>
    <w:p w14:paraId="089F51D3" w14:textId="7DE855AA" w:rsidR="00AE531D" w:rsidRDefault="00AE531D" w:rsidP="0059699A">
      <w:r>
        <w:rPr>
          <w:noProof/>
        </w:rPr>
        <w:drawing>
          <wp:inline distT="0" distB="0" distL="0" distR="0" wp14:anchorId="3D5C0118" wp14:editId="12C95A8F">
            <wp:extent cx="6165248" cy="3467953"/>
            <wp:effectExtent l="19050" t="19050" r="26035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申请出校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845" cy="3476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8082E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552B68D2" w14:textId="6196AF18" w:rsidR="00AE531D" w:rsidRPr="00944641" w:rsidRDefault="00AE531D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（8）</w:t>
      </w:r>
      <w:r w:rsidRPr="00944641">
        <w:rPr>
          <w:rFonts w:ascii="黑体" w:eastAsia="黑体" w:hAnsi="黑体"/>
          <w:sz w:val="24"/>
          <w:szCs w:val="24"/>
        </w:rPr>
        <w:t>track.jsp</w:t>
      </w:r>
    </w:p>
    <w:p w14:paraId="0CDA6567" w14:textId="6C429141" w:rsidR="00AE531D" w:rsidRDefault="00AE531D" w:rsidP="0059699A">
      <w:r>
        <w:rPr>
          <w:noProof/>
        </w:rPr>
        <w:lastRenderedPageBreak/>
        <w:drawing>
          <wp:inline distT="0" distB="0" distL="0" distR="0" wp14:anchorId="0702EB2F" wp14:editId="71612D07">
            <wp:extent cx="6226072" cy="3502072"/>
            <wp:effectExtent l="19050" t="19050" r="22860" b="222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用户运动轨迹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40" cy="3505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CF766" w14:textId="77777777" w:rsidR="00FA61CB" w:rsidRDefault="00FA61CB" w:rsidP="0059699A">
      <w:pPr>
        <w:rPr>
          <w:rFonts w:ascii="黑体" w:eastAsia="黑体" w:hAnsi="黑体"/>
          <w:sz w:val="24"/>
          <w:szCs w:val="24"/>
        </w:rPr>
      </w:pPr>
    </w:p>
    <w:p w14:paraId="50CB61E6" w14:textId="76BBE65C" w:rsidR="00AE531D" w:rsidRDefault="00AE531D" w:rsidP="0059699A">
      <w:pPr>
        <w:rPr>
          <w:rFonts w:ascii="黑体" w:eastAsia="黑体" w:hAnsi="黑体"/>
          <w:sz w:val="24"/>
          <w:szCs w:val="24"/>
        </w:rPr>
      </w:pPr>
      <w:r w:rsidRPr="00944641">
        <w:rPr>
          <w:rFonts w:ascii="黑体" w:eastAsia="黑体" w:hAnsi="黑体" w:hint="eastAsia"/>
          <w:sz w:val="24"/>
          <w:szCs w:val="24"/>
        </w:rPr>
        <w:t>（9）c</w:t>
      </w:r>
      <w:r w:rsidRPr="00944641">
        <w:rPr>
          <w:rFonts w:ascii="黑体" w:eastAsia="黑体" w:hAnsi="黑体"/>
          <w:sz w:val="24"/>
          <w:szCs w:val="24"/>
        </w:rPr>
        <w:t>urrentSituation.jsp</w:t>
      </w:r>
    </w:p>
    <w:p w14:paraId="21813D40" w14:textId="77777777" w:rsidR="00FA61CB" w:rsidRPr="00944641" w:rsidRDefault="00FA61CB" w:rsidP="0059699A">
      <w:pPr>
        <w:rPr>
          <w:rFonts w:ascii="黑体" w:eastAsia="黑体" w:hAnsi="黑体"/>
          <w:sz w:val="24"/>
          <w:szCs w:val="24"/>
        </w:rPr>
      </w:pPr>
    </w:p>
    <w:p w14:paraId="086A250C" w14:textId="300CB3F7" w:rsidR="00490806" w:rsidRPr="0059699A" w:rsidRDefault="00AE531D" w:rsidP="0059699A">
      <w:r>
        <w:rPr>
          <w:noProof/>
        </w:rPr>
        <w:drawing>
          <wp:inline distT="0" distB="0" distL="0" distR="0" wp14:anchorId="3BE2B45A" wp14:editId="06BF5191">
            <wp:extent cx="6226072" cy="3502072"/>
            <wp:effectExtent l="19050" t="19050" r="22860" b="222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感染情况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088" cy="3519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490806" w:rsidRPr="005969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8207A9" w14:textId="77777777" w:rsidR="00FA3858" w:rsidRDefault="00FA3858" w:rsidP="00876546">
      <w:r>
        <w:separator/>
      </w:r>
    </w:p>
  </w:endnote>
  <w:endnote w:type="continuationSeparator" w:id="0">
    <w:p w14:paraId="12E9623A" w14:textId="77777777" w:rsidR="00FA3858" w:rsidRDefault="00FA3858" w:rsidP="008765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A6C660" w14:textId="77777777" w:rsidR="00FA3858" w:rsidRDefault="00FA3858" w:rsidP="00876546">
      <w:r>
        <w:separator/>
      </w:r>
    </w:p>
  </w:footnote>
  <w:footnote w:type="continuationSeparator" w:id="0">
    <w:p w14:paraId="75C3ACC0" w14:textId="77777777" w:rsidR="00FA3858" w:rsidRDefault="00FA3858" w:rsidP="00876546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滕 依筱">
    <w15:presenceInfo w15:providerId="Windows Live" w15:userId="078ab3a0e50e714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77A"/>
    <w:rsid w:val="0000301D"/>
    <w:rsid w:val="00047E58"/>
    <w:rsid w:val="00055980"/>
    <w:rsid w:val="00057262"/>
    <w:rsid w:val="00077B97"/>
    <w:rsid w:val="00085CB6"/>
    <w:rsid w:val="000A1B1E"/>
    <w:rsid w:val="000A3BBA"/>
    <w:rsid w:val="000A5F11"/>
    <w:rsid w:val="000C053C"/>
    <w:rsid w:val="000C3E9C"/>
    <w:rsid w:val="000C51D3"/>
    <w:rsid w:val="000C74D6"/>
    <w:rsid w:val="000F2AFE"/>
    <w:rsid w:val="000F785B"/>
    <w:rsid w:val="00105FC1"/>
    <w:rsid w:val="00135A8F"/>
    <w:rsid w:val="001408CA"/>
    <w:rsid w:val="001A3546"/>
    <w:rsid w:val="001B74E6"/>
    <w:rsid w:val="001D3AC2"/>
    <w:rsid w:val="001E177A"/>
    <w:rsid w:val="001E48B2"/>
    <w:rsid w:val="001F3E3C"/>
    <w:rsid w:val="002035D5"/>
    <w:rsid w:val="00241972"/>
    <w:rsid w:val="00251D9D"/>
    <w:rsid w:val="002541BA"/>
    <w:rsid w:val="00257A67"/>
    <w:rsid w:val="00283E4D"/>
    <w:rsid w:val="00294960"/>
    <w:rsid w:val="002B1253"/>
    <w:rsid w:val="002B4CDB"/>
    <w:rsid w:val="002C2934"/>
    <w:rsid w:val="002E1220"/>
    <w:rsid w:val="002F3528"/>
    <w:rsid w:val="00304269"/>
    <w:rsid w:val="00314638"/>
    <w:rsid w:val="00342677"/>
    <w:rsid w:val="003841A5"/>
    <w:rsid w:val="003B2629"/>
    <w:rsid w:val="003E5D3A"/>
    <w:rsid w:val="003F1AA6"/>
    <w:rsid w:val="00405031"/>
    <w:rsid w:val="0044044C"/>
    <w:rsid w:val="004408B3"/>
    <w:rsid w:val="004421C2"/>
    <w:rsid w:val="0044492F"/>
    <w:rsid w:val="00444E37"/>
    <w:rsid w:val="00452006"/>
    <w:rsid w:val="0048524B"/>
    <w:rsid w:val="00490806"/>
    <w:rsid w:val="00497672"/>
    <w:rsid w:val="004D5F92"/>
    <w:rsid w:val="004E05FF"/>
    <w:rsid w:val="004F0998"/>
    <w:rsid w:val="004F4D2C"/>
    <w:rsid w:val="0050462A"/>
    <w:rsid w:val="00513504"/>
    <w:rsid w:val="005219EB"/>
    <w:rsid w:val="00524CBB"/>
    <w:rsid w:val="00536CAB"/>
    <w:rsid w:val="00553FB2"/>
    <w:rsid w:val="005638BD"/>
    <w:rsid w:val="005949D9"/>
    <w:rsid w:val="00594C36"/>
    <w:rsid w:val="0059699A"/>
    <w:rsid w:val="005B2F8C"/>
    <w:rsid w:val="005C35AF"/>
    <w:rsid w:val="005D0196"/>
    <w:rsid w:val="00626E4B"/>
    <w:rsid w:val="006507BA"/>
    <w:rsid w:val="00664753"/>
    <w:rsid w:val="006673AE"/>
    <w:rsid w:val="00674F21"/>
    <w:rsid w:val="00694667"/>
    <w:rsid w:val="006C552C"/>
    <w:rsid w:val="006E2F17"/>
    <w:rsid w:val="006E3EB3"/>
    <w:rsid w:val="006F169D"/>
    <w:rsid w:val="00703F06"/>
    <w:rsid w:val="00717D48"/>
    <w:rsid w:val="007270FB"/>
    <w:rsid w:val="00741A3B"/>
    <w:rsid w:val="0075454A"/>
    <w:rsid w:val="00757A3E"/>
    <w:rsid w:val="00765D2D"/>
    <w:rsid w:val="00773F68"/>
    <w:rsid w:val="00776CD1"/>
    <w:rsid w:val="0078169D"/>
    <w:rsid w:val="00782C63"/>
    <w:rsid w:val="007A3EA9"/>
    <w:rsid w:val="007A4E5F"/>
    <w:rsid w:val="007C4256"/>
    <w:rsid w:val="007C4F00"/>
    <w:rsid w:val="007C5D68"/>
    <w:rsid w:val="0080294C"/>
    <w:rsid w:val="0080306F"/>
    <w:rsid w:val="008056D4"/>
    <w:rsid w:val="00861A02"/>
    <w:rsid w:val="00870FEF"/>
    <w:rsid w:val="00876546"/>
    <w:rsid w:val="00891AC7"/>
    <w:rsid w:val="00895E73"/>
    <w:rsid w:val="008A75C6"/>
    <w:rsid w:val="008A7F08"/>
    <w:rsid w:val="008C1AED"/>
    <w:rsid w:val="008D5ED7"/>
    <w:rsid w:val="008D7BF1"/>
    <w:rsid w:val="00902B03"/>
    <w:rsid w:val="00903D52"/>
    <w:rsid w:val="009140AD"/>
    <w:rsid w:val="00933284"/>
    <w:rsid w:val="00944641"/>
    <w:rsid w:val="0095653C"/>
    <w:rsid w:val="0096269B"/>
    <w:rsid w:val="009B4343"/>
    <w:rsid w:val="009B469D"/>
    <w:rsid w:val="009C3090"/>
    <w:rsid w:val="009E6830"/>
    <w:rsid w:val="009F5B09"/>
    <w:rsid w:val="00A04D64"/>
    <w:rsid w:val="00A15704"/>
    <w:rsid w:val="00A16295"/>
    <w:rsid w:val="00A37909"/>
    <w:rsid w:val="00A570BB"/>
    <w:rsid w:val="00A7025A"/>
    <w:rsid w:val="00A72073"/>
    <w:rsid w:val="00A97FC8"/>
    <w:rsid w:val="00AE531D"/>
    <w:rsid w:val="00B34287"/>
    <w:rsid w:val="00B60E78"/>
    <w:rsid w:val="00B71CF4"/>
    <w:rsid w:val="00B82BE8"/>
    <w:rsid w:val="00B95618"/>
    <w:rsid w:val="00BB506A"/>
    <w:rsid w:val="00BD2500"/>
    <w:rsid w:val="00BE1D42"/>
    <w:rsid w:val="00BF619D"/>
    <w:rsid w:val="00C011A3"/>
    <w:rsid w:val="00C11900"/>
    <w:rsid w:val="00C274F1"/>
    <w:rsid w:val="00C4140B"/>
    <w:rsid w:val="00C65CA4"/>
    <w:rsid w:val="00C840D4"/>
    <w:rsid w:val="00C865DF"/>
    <w:rsid w:val="00C926F3"/>
    <w:rsid w:val="00CA21B3"/>
    <w:rsid w:val="00CB7575"/>
    <w:rsid w:val="00CD4F52"/>
    <w:rsid w:val="00CD533F"/>
    <w:rsid w:val="00D02EAE"/>
    <w:rsid w:val="00D06580"/>
    <w:rsid w:val="00D105AB"/>
    <w:rsid w:val="00D2514D"/>
    <w:rsid w:val="00D34E25"/>
    <w:rsid w:val="00D51A0C"/>
    <w:rsid w:val="00D6474C"/>
    <w:rsid w:val="00D85545"/>
    <w:rsid w:val="00D95C06"/>
    <w:rsid w:val="00DB14CB"/>
    <w:rsid w:val="00DB3B08"/>
    <w:rsid w:val="00DD107A"/>
    <w:rsid w:val="00DD5021"/>
    <w:rsid w:val="00DE4134"/>
    <w:rsid w:val="00DF3FCD"/>
    <w:rsid w:val="00E05F2B"/>
    <w:rsid w:val="00E07EBB"/>
    <w:rsid w:val="00E3546C"/>
    <w:rsid w:val="00E632CA"/>
    <w:rsid w:val="00E64146"/>
    <w:rsid w:val="00E6503D"/>
    <w:rsid w:val="00E77FAD"/>
    <w:rsid w:val="00E85160"/>
    <w:rsid w:val="00EE49D1"/>
    <w:rsid w:val="00EF2C24"/>
    <w:rsid w:val="00F0555E"/>
    <w:rsid w:val="00F56E9F"/>
    <w:rsid w:val="00F70893"/>
    <w:rsid w:val="00F81845"/>
    <w:rsid w:val="00FA3858"/>
    <w:rsid w:val="00FA61CB"/>
    <w:rsid w:val="00FC6B3D"/>
    <w:rsid w:val="00FD6A43"/>
    <w:rsid w:val="00FE0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BD9052"/>
  <w15:chartTrackingRefBased/>
  <w15:docId w15:val="{75B4D8C6-A7EB-424E-8B78-AA7D15A78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65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7654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765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76546"/>
    <w:rPr>
      <w:sz w:val="18"/>
      <w:szCs w:val="18"/>
    </w:rPr>
  </w:style>
  <w:style w:type="table" w:styleId="a7">
    <w:name w:val="Table Grid"/>
    <w:basedOn w:val="a1"/>
    <w:uiPriority w:val="39"/>
    <w:rsid w:val="008765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4D5F92"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7A4E5F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7A4E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98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2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98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5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2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2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2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9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7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70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1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86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9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2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3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2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53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5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8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5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4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1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3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25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9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0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4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7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4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1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9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6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0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6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3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15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6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8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3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7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75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9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5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5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6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6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76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0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27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0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9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2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79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3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2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2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6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4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9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8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0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8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5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0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4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1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2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6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1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3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5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package" Target="embeddings/Microsoft_Visio_Drawing2.vsdx"/><Relationship Id="rId68" Type="http://schemas.openxmlformats.org/officeDocument/2006/relationships/package" Target="embeddings/Microsoft_Visio_Drawing3.vsdx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emf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emf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package" Target="embeddings/Microsoft_Visio_Drawing.vsdx"/><Relationship Id="rId46" Type="http://schemas.openxmlformats.org/officeDocument/2006/relationships/package" Target="embeddings/Microsoft_Visio_Drawing1.vsdx"/><Relationship Id="rId59" Type="http://schemas.openxmlformats.org/officeDocument/2006/relationships/image" Target="media/image51.png"/><Relationship Id="rId67" Type="http://schemas.openxmlformats.org/officeDocument/2006/relationships/image" Target="media/image58.emf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emf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package" Target="embeddings/Microsoft_Visio_Drawing4.vsdx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41F685-5E10-458A-9132-875F23E31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2088</TotalTime>
  <Pages>38</Pages>
  <Words>1013</Words>
  <Characters>5779</Characters>
  <Application>Microsoft Office Word</Application>
  <DocSecurity>0</DocSecurity>
  <Lines>48</Lines>
  <Paragraphs>13</Paragraphs>
  <ScaleCrop>false</ScaleCrop>
  <Company/>
  <LinksUpToDate>false</LinksUpToDate>
  <CharactersWithSpaces>6779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滕 依筱</dc:creator>
  <cp:keywords/>
  <dc:description/>
  <cp:lastModifiedBy>滕 依筱</cp:lastModifiedBy>
  <cp:revision>129</cp:revision>
  <dcterms:created xsi:type="dcterms:W3CDTF">2020-09-01T12:38:00Z</dcterms:created>
  <dcterms:modified xsi:type="dcterms:W3CDTF">2020-09-28T01:20:00Z</dcterms:modified>
</cp:coreProperties>
</file>